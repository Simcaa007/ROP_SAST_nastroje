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DC8C25" w14:textId="410A41EB" w:rsidR="0018620A" w:rsidRDefault="0018620A" w:rsidP="0018620A">
      <w:pPr>
        <w:pStyle w:val="N3"/>
      </w:pPr>
      <w:bookmarkStart w:id="0" w:name="_Hlk147496235"/>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233488">
      <w:pPr>
        <w:pStyle w:val="CislovaniLiteratury"/>
        <w:sectPr w:rsidR="00774E22" w:rsidSect="00774E22">
          <w:headerReference w:type="default" r:id="rId9"/>
          <w:footerReference w:type="default" r:id="rId10"/>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30792F" w:rsidRPr="00037BB8" w:rsidRDefault="0030792F" w:rsidP="005129DC">
                            <w:pPr>
                              <w:pStyle w:val="N1"/>
                            </w:pPr>
                            <w:r w:rsidRPr="00037BB8">
                              <w:t>Maturitní práce</w:t>
                            </w:r>
                          </w:p>
                          <w:p w14:paraId="4CC79F5A" w14:textId="69BA5D01" w:rsidR="0030792F" w:rsidRPr="004A3AB9" w:rsidRDefault="0030792F" w:rsidP="004A3AB9">
                            <w:pPr>
                              <w:pStyle w:val="NadpisDokumentu"/>
                            </w:pPr>
                            <w:r w:rsidRPr="005F1FCD">
                              <w:t>Nasazení a hodnocení nástrojů pro bezpečnostní analýzu zdrojového kódu</w:t>
                            </w:r>
                          </w:p>
                          <w:p w14:paraId="213913B1" w14:textId="77777777" w:rsidR="0030792F" w:rsidRPr="00037BB8" w:rsidRDefault="0030792F" w:rsidP="005129DC">
                            <w:pPr>
                              <w:pStyle w:val="N2"/>
                            </w:pPr>
                            <w:r w:rsidRPr="00037BB8">
                              <w:t>Profilová část maturitní zkoušky</w:t>
                            </w:r>
                          </w:p>
                          <w:p w14:paraId="013B4CBE" w14:textId="5A41C03A" w:rsidR="0030792F" w:rsidRDefault="0030792F"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left:0;text-align:left;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30792F" w:rsidRPr="00037BB8" w:rsidRDefault="0030792F" w:rsidP="005129DC">
                      <w:pPr>
                        <w:pStyle w:val="N1"/>
                      </w:pPr>
                      <w:r w:rsidRPr="00037BB8">
                        <w:t>Maturitní práce</w:t>
                      </w:r>
                    </w:p>
                    <w:p w14:paraId="4CC79F5A" w14:textId="69BA5D01" w:rsidR="0030792F" w:rsidRPr="004A3AB9" w:rsidRDefault="0030792F" w:rsidP="004A3AB9">
                      <w:pPr>
                        <w:pStyle w:val="NadpisDokumentu"/>
                      </w:pPr>
                      <w:r w:rsidRPr="005F1FCD">
                        <w:t>Nasazení a hodnocení nástrojů pro bezpečnostní analýzu zdrojového kódu</w:t>
                      </w:r>
                    </w:p>
                    <w:p w14:paraId="213913B1" w14:textId="77777777" w:rsidR="0030792F" w:rsidRPr="00037BB8" w:rsidRDefault="0030792F" w:rsidP="005129DC">
                      <w:pPr>
                        <w:pStyle w:val="N2"/>
                      </w:pPr>
                      <w:r w:rsidRPr="00037BB8">
                        <w:t>Profilová část maturitní zkoušky</w:t>
                      </w:r>
                    </w:p>
                    <w:p w14:paraId="013B4CBE" w14:textId="5A41C03A" w:rsidR="0030792F" w:rsidRDefault="0030792F"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30792F" w:rsidRPr="00B23882" w:rsidRDefault="0030792F" w:rsidP="005129DC">
                            <w:r>
                              <w:t xml:space="preserve">Studijní obor: </w:t>
                            </w:r>
                            <w:r>
                              <w:tab/>
                              <w:t>Informační technologie</w:t>
                            </w:r>
                          </w:p>
                          <w:p w14:paraId="42CDA2F6" w14:textId="6686D7DA" w:rsidR="0030792F" w:rsidRPr="00B23882" w:rsidRDefault="0030792F" w:rsidP="005129DC">
                            <w:r>
                              <w:t>Třída:</w:t>
                            </w:r>
                            <w:r>
                              <w:tab/>
                              <w:t>ITA</w:t>
                            </w:r>
                            <w:r w:rsidRPr="00B23882">
                              <w:t>4</w:t>
                            </w:r>
                          </w:p>
                          <w:p w14:paraId="65F1A0F0" w14:textId="45543435" w:rsidR="0030792F" w:rsidRPr="004C5565" w:rsidRDefault="0030792F" w:rsidP="005129DC">
                            <w:r w:rsidRPr="00B23882">
                              <w:t>Školní rok:</w:t>
                            </w:r>
                            <w:r w:rsidRPr="00B23882">
                              <w:tab/>
                              <w:t>20</w:t>
                            </w:r>
                            <w:r>
                              <w:t>25/2026</w:t>
                            </w:r>
                            <w:r w:rsidRPr="00B23882">
                              <w:tab/>
                            </w:r>
                            <w:r>
                              <w:t>Simona</w:t>
                            </w:r>
                            <w:r w:rsidRPr="00B23882">
                              <w:t xml:space="preserve"> </w:t>
                            </w:r>
                            <w:r>
                              <w:t>Havelková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left:0;text-align:left;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30792F" w:rsidRPr="00B23882" w:rsidRDefault="0030792F" w:rsidP="005129DC">
                      <w:r>
                        <w:t xml:space="preserve">Studijní obor: </w:t>
                      </w:r>
                      <w:r>
                        <w:tab/>
                        <w:t>Informační technologie</w:t>
                      </w:r>
                    </w:p>
                    <w:p w14:paraId="42CDA2F6" w14:textId="6686D7DA" w:rsidR="0030792F" w:rsidRPr="00B23882" w:rsidRDefault="0030792F" w:rsidP="005129DC">
                      <w:r>
                        <w:t>Třída:</w:t>
                      </w:r>
                      <w:r>
                        <w:tab/>
                        <w:t>ITA</w:t>
                      </w:r>
                      <w:r w:rsidRPr="00B23882">
                        <w:t>4</w:t>
                      </w:r>
                    </w:p>
                    <w:p w14:paraId="65F1A0F0" w14:textId="45543435" w:rsidR="0030792F" w:rsidRPr="004C5565" w:rsidRDefault="0030792F" w:rsidP="005129DC">
                      <w:r w:rsidRPr="00B23882">
                        <w:t>Školní rok:</w:t>
                      </w:r>
                      <w:r w:rsidRPr="00B23882">
                        <w:tab/>
                        <w:t>20</w:t>
                      </w:r>
                      <w:r>
                        <w:t>25/2026</w:t>
                      </w:r>
                      <w:r w:rsidRPr="00B23882">
                        <w:tab/>
                      </w:r>
                      <w:r>
                        <w:t>Simona</w:t>
                      </w:r>
                      <w:r w:rsidRPr="00B23882">
                        <w:t xml:space="preserve"> </w:t>
                      </w:r>
                      <w:r>
                        <w:t>Havelková</w:t>
                      </w:r>
                    </w:p>
                  </w:txbxContent>
                </v:textbox>
                <w10:wrap type="square" anchorx="margin"/>
              </v:shape>
            </w:pict>
          </mc:Fallback>
        </mc:AlternateContent>
      </w:r>
    </w:p>
    <w:p w14:paraId="6D35B8D2" w14:textId="77777777" w:rsidR="00774E22" w:rsidRDefault="00774E22" w:rsidP="00774E22">
      <w:pPr>
        <w:pStyle w:val="NadpisBezObs"/>
      </w:pPr>
      <w:r>
        <w:lastRenderedPageBreak/>
        <w:t>Zadání práce</w:t>
      </w:r>
    </w:p>
    <w:p w14:paraId="72CFB79A" w14:textId="3F71F08C" w:rsidR="00774E22" w:rsidRDefault="00817837" w:rsidP="005129DC">
      <w:r>
        <w:t>Cílem maturitní práce je nasadit a ověřit sadu nástrojů pro statickou analýzu za účelem hledání zranitelností ve zdrojovém kódu, tzv. SAST (Static Application Security Testing). Vybrané SAST nástroje budou ověřeny nad zranitelným kódem webové aplikace vyvinuté v programovacím jazyce JavaScript. Výstupem práce bude analýza a hodnocení SAST nástrojů dle předem určených metrik (přesnost, pokrytí, míra falešně pozitivních nálezů atd.). Práce se zaměří také na úspěšnost SAST v identifikaci zranitelností určitého typu (např. injekční útoky), na základě čehož uvede doporučení pro jejich konfiguraci za účelem redukce falešně pozitivních</w:t>
      </w:r>
      <w:r w:rsidR="7A1DDB41">
        <w:t xml:space="preserve"> </w:t>
      </w:r>
      <w:r>
        <w:t>hlášení.</w:t>
      </w:r>
      <w:r>
        <w:br w:type="page"/>
      </w:r>
    </w:p>
    <w:p w14:paraId="5D5B2730" w14:textId="4FEDF59C" w:rsidR="1AF34082" w:rsidRDefault="00774E22" w:rsidP="72D711F4">
      <w:pPr>
        <w:pStyle w:val="NadpisBezObs"/>
        <w:spacing w:before="240" w:after="240"/>
      </w:pPr>
      <w:bookmarkStart w:id="1" w:name="_Toc413407049"/>
      <w:r>
        <w:lastRenderedPageBreak/>
        <w:t>A</w:t>
      </w:r>
      <w:bookmarkEnd w:id="1"/>
      <w:r>
        <w:t>BSTRAKT</w:t>
      </w:r>
    </w:p>
    <w:p w14:paraId="0838E4C6" w14:textId="3DBA9CAF" w:rsidR="00637958" w:rsidRDefault="00637958" w:rsidP="00CF4A12">
      <w:pPr>
        <w:pStyle w:val="NadpisBezObs"/>
        <w:spacing w:line="360" w:lineRule="auto"/>
        <w:jc w:val="both"/>
        <w:rPr>
          <w:b w:val="0"/>
          <w:kern w:val="0"/>
          <w:sz w:val="24"/>
        </w:rPr>
      </w:pPr>
      <w:bookmarkStart w:id="2" w:name="_Toc413407050"/>
      <w:r w:rsidRPr="00637958">
        <w:rPr>
          <w:b w:val="0"/>
          <w:kern w:val="0"/>
          <w:sz w:val="24"/>
        </w:rPr>
        <w:t xml:space="preserve">Účelem </w:t>
      </w:r>
      <w:r w:rsidR="00B86F00">
        <w:rPr>
          <w:b w:val="0"/>
          <w:kern w:val="0"/>
          <w:sz w:val="24"/>
        </w:rPr>
        <w:t>t</w:t>
      </w:r>
      <w:r w:rsidRPr="00637958">
        <w:rPr>
          <w:b w:val="0"/>
          <w:kern w:val="0"/>
          <w:sz w:val="24"/>
        </w:rPr>
        <w:t>é</w:t>
      </w:r>
      <w:r w:rsidR="00B86F00">
        <w:rPr>
          <w:b w:val="0"/>
          <w:kern w:val="0"/>
          <w:sz w:val="24"/>
        </w:rPr>
        <w:t>to</w:t>
      </w:r>
      <w:r w:rsidRPr="00637958">
        <w:rPr>
          <w:b w:val="0"/>
          <w:kern w:val="0"/>
          <w:sz w:val="24"/>
        </w:rPr>
        <w:t xml:space="preserve"> maturitní práce je prozkoumat </w:t>
      </w:r>
      <w:r w:rsidR="00E37094">
        <w:rPr>
          <w:b w:val="0"/>
          <w:kern w:val="0"/>
          <w:sz w:val="24"/>
        </w:rPr>
        <w:t xml:space="preserve">a vyhodnotit </w:t>
      </w:r>
      <w:r w:rsidRPr="00637958">
        <w:rPr>
          <w:b w:val="0"/>
          <w:kern w:val="0"/>
          <w:sz w:val="24"/>
        </w:rPr>
        <w:t>nástroje pro statickou analýzu zdrojového kód</w:t>
      </w:r>
      <w:r w:rsidR="00E37094">
        <w:rPr>
          <w:b w:val="0"/>
          <w:kern w:val="0"/>
          <w:sz w:val="24"/>
        </w:rPr>
        <w:t>u</w:t>
      </w:r>
      <w:r w:rsidRPr="00637958">
        <w:rPr>
          <w:b w:val="0"/>
          <w:kern w:val="0"/>
          <w:sz w:val="24"/>
        </w:rPr>
        <w:t xml:space="preserve"> podle definovaných</w:t>
      </w:r>
      <w:r w:rsidR="007D5945">
        <w:rPr>
          <w:b w:val="0"/>
          <w:kern w:val="0"/>
          <w:sz w:val="24"/>
        </w:rPr>
        <w:t xml:space="preserve"> </w:t>
      </w:r>
      <w:r w:rsidRPr="00637958">
        <w:rPr>
          <w:b w:val="0"/>
          <w:kern w:val="0"/>
          <w:sz w:val="24"/>
        </w:rPr>
        <w:t>hodnotících ukazatelů (přesnost, pokrytí, míra falešně pozitivních nálezů atd.)</w:t>
      </w:r>
      <w:r w:rsidR="007D5945">
        <w:rPr>
          <w:b w:val="0"/>
          <w:kern w:val="0"/>
          <w:sz w:val="24"/>
        </w:rPr>
        <w:t xml:space="preserve"> </w:t>
      </w:r>
      <w:r w:rsidRPr="00637958">
        <w:rPr>
          <w:b w:val="0"/>
          <w:kern w:val="0"/>
          <w:sz w:val="24"/>
        </w:rPr>
        <w:t>nad zranitelným kódem webové aplikace naprogramované v jazyce JavaScript.</w:t>
      </w:r>
      <w:r w:rsidR="00E37094">
        <w:rPr>
          <w:b w:val="0"/>
          <w:kern w:val="0"/>
          <w:sz w:val="24"/>
        </w:rPr>
        <w:t xml:space="preserve"> Teoretická část obsahuje přehled</w:t>
      </w:r>
      <w:r w:rsidR="0067574F">
        <w:rPr>
          <w:b w:val="0"/>
          <w:kern w:val="0"/>
          <w:sz w:val="24"/>
        </w:rPr>
        <w:t xml:space="preserve"> vývoje software od vysvětlení pojmu životního cyklu vývoje software, rozebrání problematiky softwarových zranitelností až po bezpečnostní analýzu zdrojového kódu.</w:t>
      </w:r>
      <w:r w:rsidR="0019657C">
        <w:rPr>
          <w:b w:val="0"/>
          <w:kern w:val="0"/>
          <w:sz w:val="24"/>
        </w:rPr>
        <w:t xml:space="preserve"> </w:t>
      </w:r>
      <w:r w:rsidR="00E37094">
        <w:rPr>
          <w:b w:val="0"/>
          <w:kern w:val="0"/>
          <w:sz w:val="24"/>
        </w:rPr>
        <w:t xml:space="preserve">V praktické části </w:t>
      </w:r>
      <w:r w:rsidR="00981CE7">
        <w:rPr>
          <w:b w:val="0"/>
          <w:kern w:val="0"/>
          <w:sz w:val="24"/>
        </w:rPr>
        <w:t>je</w:t>
      </w:r>
      <w:r w:rsidR="00C87512">
        <w:rPr>
          <w:b w:val="0"/>
          <w:kern w:val="0"/>
          <w:sz w:val="24"/>
        </w:rPr>
        <w:t xml:space="preserve"> proveden výběr technologií, které se následně přichystaly pro jejich použití. Poté začalo testování vybraných SAST nást</w:t>
      </w:r>
      <w:r w:rsidR="00292971">
        <w:rPr>
          <w:b w:val="0"/>
          <w:kern w:val="0"/>
          <w:sz w:val="24"/>
        </w:rPr>
        <w:t>r</w:t>
      </w:r>
      <w:r w:rsidR="00C87512">
        <w:rPr>
          <w:b w:val="0"/>
          <w:kern w:val="0"/>
          <w:sz w:val="24"/>
        </w:rPr>
        <w:t xml:space="preserve">ojů. Získané výsledky </w:t>
      </w:r>
      <w:r w:rsidR="0019657C">
        <w:rPr>
          <w:b w:val="0"/>
          <w:kern w:val="0"/>
          <w:sz w:val="24"/>
        </w:rPr>
        <w:t>jsou</w:t>
      </w:r>
      <w:r w:rsidR="00C87512">
        <w:rPr>
          <w:b w:val="0"/>
          <w:kern w:val="0"/>
          <w:sz w:val="24"/>
        </w:rPr>
        <w:t xml:space="preserve"> následně vyhodnoceny.</w:t>
      </w:r>
      <w:r w:rsidR="0019657C">
        <w:rPr>
          <w:b w:val="0"/>
          <w:kern w:val="0"/>
          <w:sz w:val="24"/>
        </w:rPr>
        <w:t xml:space="preserve"> </w:t>
      </w:r>
      <w:r w:rsidRPr="00637958">
        <w:rPr>
          <w:b w:val="0"/>
          <w:kern w:val="0"/>
          <w:sz w:val="24"/>
        </w:rPr>
        <w:t>Závěrečná část práce obsahuje shrnutí získaných výsledků analýz. Práce tak poskytuje komplexní přehled</w:t>
      </w:r>
      <w:r w:rsidR="007D5945">
        <w:rPr>
          <w:b w:val="0"/>
          <w:kern w:val="0"/>
          <w:sz w:val="24"/>
        </w:rPr>
        <w:t xml:space="preserve"> </w:t>
      </w:r>
      <w:r w:rsidRPr="00637958">
        <w:rPr>
          <w:b w:val="0"/>
          <w:kern w:val="0"/>
          <w:sz w:val="24"/>
        </w:rPr>
        <w:t>možností a omezení vybraných SAST nástrojů a jejich přínosů ke zvýšení bezpečnosti softwar</w:t>
      </w:r>
      <w:r w:rsidR="001869E7">
        <w:rPr>
          <w:b w:val="0"/>
          <w:kern w:val="0"/>
          <w:sz w:val="24"/>
        </w:rPr>
        <w:t>e</w:t>
      </w:r>
      <w:r w:rsidRPr="00637958">
        <w:rPr>
          <w:b w:val="0"/>
          <w:kern w:val="0"/>
          <w:sz w:val="24"/>
        </w:rPr>
        <w:t xml:space="preserve">. </w:t>
      </w:r>
    </w:p>
    <w:p w14:paraId="7940A3AD" w14:textId="3ECE37A1" w:rsidR="45D73642" w:rsidRDefault="00774E22" w:rsidP="00637958">
      <w:pPr>
        <w:pStyle w:val="NadpisBezObs"/>
      </w:pPr>
      <w:r>
        <w:t>K</w:t>
      </w:r>
      <w:bookmarkEnd w:id="2"/>
      <w:r>
        <w:t>LÍČOVÁ SLOVA</w:t>
      </w:r>
    </w:p>
    <w:p w14:paraId="165A7BA4" w14:textId="5C6A742D" w:rsidR="003D32BE" w:rsidRDefault="60824FBB" w:rsidP="003D32BE">
      <w:pPr>
        <w:pStyle w:val="Pokraovn"/>
      </w:pPr>
      <w:r>
        <w:t>Statická analýza; bezpečný vývoj; softwarové zranitelnosti; SAST nástroje</w:t>
      </w:r>
    </w:p>
    <w:p w14:paraId="7AF7CDA4" w14:textId="77777777" w:rsidR="003D32BE" w:rsidRDefault="003D32BE">
      <w:pPr>
        <w:spacing w:before="0" w:after="160" w:line="259" w:lineRule="auto"/>
        <w:jc w:val="left"/>
      </w:pPr>
      <w:r>
        <w:br w:type="page"/>
      </w:r>
    </w:p>
    <w:p w14:paraId="7F6E4509" w14:textId="0109C806" w:rsidR="604EE1D6" w:rsidRDefault="00774E22" w:rsidP="72D711F4">
      <w:pPr>
        <w:pStyle w:val="NadpisBezObs"/>
      </w:pPr>
      <w:bookmarkStart w:id="3" w:name="_Toc413407051"/>
      <w:r>
        <w:lastRenderedPageBreak/>
        <w:t>ABSTRACT</w:t>
      </w:r>
      <w:bookmarkEnd w:id="3"/>
    </w:p>
    <w:p w14:paraId="4A08A6EF" w14:textId="26181E94" w:rsidR="5A1ECA1C" w:rsidRPr="003D32BE" w:rsidRDefault="000510E6" w:rsidP="000510E6">
      <w:r w:rsidRPr="000510E6">
        <w:rPr>
          <w:shd w:val="clear" w:color="auto" w:fill="FFFFFF"/>
        </w:rPr>
        <w:t xml:space="preserve">The aim of </w:t>
      </w:r>
      <w:r w:rsidR="003E778E">
        <w:rPr>
          <w:shd w:val="clear" w:color="auto" w:fill="FFFFFF"/>
        </w:rPr>
        <w:t>this</w:t>
      </w:r>
      <w:r w:rsidRPr="000510E6">
        <w:rPr>
          <w:shd w:val="clear" w:color="auto" w:fill="FFFFFF"/>
        </w:rPr>
        <w:t xml:space="preserve"> graduation thesis is to explore and evaluate tools for static source code analysis based on defined evaluation criteria (such as accuracy, coverage, and the rate of false positives) using a vulnerable web application written in JavaScript.</w:t>
      </w:r>
      <w:r w:rsidR="003D32BE">
        <w:t xml:space="preserve"> </w:t>
      </w:r>
      <w:r w:rsidRPr="000510E6">
        <w:rPr>
          <w:shd w:val="clear" w:color="auto" w:fill="FFFFFF"/>
        </w:rPr>
        <w:t>The theoretical part provides an overview of software development, starting with an explanation of the software development life cycle, discussing the issue of software vulnerabilities, and concluding with the security analysis of source code.</w:t>
      </w:r>
      <w:r w:rsidR="003D32BE">
        <w:t xml:space="preserve"> </w:t>
      </w:r>
      <w:r w:rsidRPr="000510E6">
        <w:rPr>
          <w:shd w:val="clear" w:color="auto" w:fill="FFFFFF"/>
        </w:rPr>
        <w:t>In the practical part, suitable technologies were selected and prepared for use. Afterwards, testing of the chosen SAST tools was conducted, and the obtained results were evaluated.</w:t>
      </w:r>
      <w:r w:rsidR="003D32BE">
        <w:t xml:space="preserve"> </w:t>
      </w:r>
      <w:r w:rsidRPr="000510E6">
        <w:t>The final section summarizes the findings of the analyses. The thesis thus provides a comprehensive overview of the capabilities and limitations of the selected SAST tools and their contribution to improving software security. </w:t>
      </w:r>
    </w:p>
    <w:p w14:paraId="511C460E" w14:textId="55361FC1" w:rsidR="13CB60FF" w:rsidRDefault="00774E22" w:rsidP="72D711F4">
      <w:pPr>
        <w:pStyle w:val="NadpisBezObs"/>
      </w:pPr>
      <w:bookmarkStart w:id="4" w:name="_Toc413407052"/>
      <w:r>
        <w:t>KEYWORDS</w:t>
      </w:r>
      <w:bookmarkEnd w:id="4"/>
    </w:p>
    <w:p w14:paraId="7B6BB41E" w14:textId="29B2B7F9" w:rsidR="1E70CCE4" w:rsidRDefault="1E70CCE4" w:rsidP="72D711F4">
      <w:pPr>
        <w:pStyle w:val="Pokraovn"/>
      </w:pPr>
      <w:r w:rsidRPr="72D711F4">
        <w:rPr>
          <w:lang w:val="en-US"/>
        </w:rPr>
        <w:t>Static analysis; secure development; software vulnerabilities; SAST tools; software development life cycle</w:t>
      </w:r>
    </w:p>
    <w:p w14:paraId="0325CC37" w14:textId="16EC1A11" w:rsidR="00774E22" w:rsidRDefault="00774E22" w:rsidP="005129DC">
      <w:r>
        <w:br w:type="page"/>
      </w:r>
    </w:p>
    <w:p w14:paraId="6A0EC925" w14:textId="77777777" w:rsidR="00774E22" w:rsidRDefault="00774E22" w:rsidP="00774E22">
      <w:pPr>
        <w:pStyle w:val="NadpisBezObs"/>
      </w:pPr>
      <w:bookmarkStart w:id="5" w:name="_Toc413407053"/>
      <w:r w:rsidRPr="002061BA">
        <w:lastRenderedPageBreak/>
        <w:t>P</w:t>
      </w:r>
      <w:bookmarkEnd w:id="5"/>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4A64DD43" w:rsidR="00774E22" w:rsidRDefault="00774E22" w:rsidP="005129DC">
      <w:r>
        <w:t xml:space="preserve">V Třebíči dne </w:t>
      </w:r>
      <w:r>
        <w:fldChar w:fldCharType="begin"/>
      </w:r>
      <w:r>
        <w:instrText xml:space="preserve"> TIME \@ "d. MMMM yyyy" </w:instrText>
      </w:r>
      <w:r>
        <w:fldChar w:fldCharType="separate"/>
      </w:r>
      <w:r w:rsidR="00080492">
        <w:rPr>
          <w:noProof/>
        </w:rPr>
        <w:t>5. února 2026</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6" w:name="_Toc413407054"/>
      <w:r>
        <w:t>P</w:t>
      </w:r>
      <w:bookmarkEnd w:id="6"/>
      <w:r>
        <w:t>ROHLÁŠENÍ</w:t>
      </w:r>
    </w:p>
    <w:p w14:paraId="6F1A8A57" w14:textId="3E4273A2" w:rsidR="00774E22" w:rsidRPr="00DD5E1B" w:rsidRDefault="00774E22" w:rsidP="005129DC">
      <w:r w:rsidRPr="00DD5E1B">
        <w:t>Prohlašuji, že jsem tuto práci vypracoval</w:t>
      </w:r>
      <w:r>
        <w:t>/</w:t>
      </w:r>
      <w:r w:rsidRPr="00DD5E1B">
        <w:t>a samostatně a uvedl/a v ní všechny prameny, literaturu a ostatní zdroje, které jsem použil/a.</w:t>
      </w:r>
    </w:p>
    <w:p w14:paraId="683A2D61" w14:textId="77777777" w:rsidR="00774E22" w:rsidRDefault="00774E22" w:rsidP="005129DC"/>
    <w:p w14:paraId="1AEBD328" w14:textId="3E1639BF" w:rsidR="00774E22" w:rsidRDefault="00774E22" w:rsidP="005129DC">
      <w:r>
        <w:t xml:space="preserve">V Třebíči dne </w:t>
      </w:r>
      <w:r>
        <w:fldChar w:fldCharType="begin"/>
      </w:r>
      <w:r>
        <w:instrText xml:space="preserve"> TIME \@ "d. MMMM yyyy" </w:instrText>
      </w:r>
      <w:r>
        <w:fldChar w:fldCharType="separate"/>
      </w:r>
      <w:r w:rsidR="00080492">
        <w:rPr>
          <w:noProof/>
        </w:rPr>
        <w:t>5. února 2026</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Bidi"/>
          <w:bCs/>
          <w:kern w:val="0"/>
          <w:sz w:val="24"/>
          <w:szCs w:val="24"/>
        </w:rPr>
        <w:id w:val="884107115"/>
        <w:docPartObj>
          <w:docPartGallery w:val="Table of Contents"/>
          <w:docPartUnique/>
        </w:docPartObj>
      </w:sdtPr>
      <w:sdtContent>
        <w:p w14:paraId="0012FCA4" w14:textId="3FAFC6EE" w:rsidR="00E85D2D" w:rsidRDefault="00E85D2D">
          <w:pPr>
            <w:pStyle w:val="Nadpisobsahu"/>
          </w:pPr>
          <w:r>
            <w:t>Obsah</w:t>
          </w:r>
        </w:p>
        <w:p w14:paraId="0C4D3564" w14:textId="7ED71C3B" w:rsidR="003B6B51" w:rsidRDefault="72D711F4">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TOC \o "1-3" \z \u \h</w:instrText>
          </w:r>
          <w:r>
            <w:fldChar w:fldCharType="separate"/>
          </w:r>
          <w:hyperlink w:anchor="_Toc218357354" w:history="1">
            <w:r w:rsidR="003B6B51" w:rsidRPr="00172566">
              <w:rPr>
                <w:rStyle w:val="Hypertextovodkaz"/>
                <w:rFonts w:eastAsiaTheme="majorEastAsia"/>
                <w:noProof/>
              </w:rPr>
              <w:t>Úvod</w:t>
            </w:r>
            <w:r w:rsidR="003B6B51">
              <w:rPr>
                <w:noProof/>
                <w:webHidden/>
              </w:rPr>
              <w:tab/>
            </w:r>
            <w:r w:rsidR="003B6B51">
              <w:rPr>
                <w:noProof/>
                <w:webHidden/>
              </w:rPr>
              <w:fldChar w:fldCharType="begin"/>
            </w:r>
            <w:r w:rsidR="003B6B51">
              <w:rPr>
                <w:noProof/>
                <w:webHidden/>
              </w:rPr>
              <w:instrText xml:space="preserve"> PAGEREF _Toc218357354 \h </w:instrText>
            </w:r>
            <w:r w:rsidR="003B6B51">
              <w:rPr>
                <w:noProof/>
                <w:webHidden/>
              </w:rPr>
            </w:r>
            <w:r w:rsidR="003B6B51">
              <w:rPr>
                <w:noProof/>
                <w:webHidden/>
              </w:rPr>
              <w:fldChar w:fldCharType="separate"/>
            </w:r>
            <w:r w:rsidR="001D2882">
              <w:rPr>
                <w:noProof/>
                <w:webHidden/>
              </w:rPr>
              <w:t>7</w:t>
            </w:r>
            <w:r w:rsidR="003B6B51">
              <w:rPr>
                <w:noProof/>
                <w:webHidden/>
              </w:rPr>
              <w:fldChar w:fldCharType="end"/>
            </w:r>
          </w:hyperlink>
        </w:p>
        <w:p w14:paraId="0905F1DB" w14:textId="7BEB263C" w:rsidR="003B6B51" w:rsidRDefault="00B61534">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55" w:history="1">
            <w:r w:rsidR="003B6B51" w:rsidRPr="00172566">
              <w:rPr>
                <w:rStyle w:val="Hypertextovodkaz"/>
                <w:rFonts w:eastAsiaTheme="majorEastAsia"/>
                <w:noProof/>
              </w:rPr>
              <w:t>1</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Teoretická část</w:t>
            </w:r>
            <w:r w:rsidR="003B6B51">
              <w:rPr>
                <w:noProof/>
                <w:webHidden/>
              </w:rPr>
              <w:tab/>
            </w:r>
            <w:r w:rsidR="003B6B51">
              <w:rPr>
                <w:noProof/>
                <w:webHidden/>
              </w:rPr>
              <w:fldChar w:fldCharType="begin"/>
            </w:r>
            <w:r w:rsidR="003B6B51">
              <w:rPr>
                <w:noProof/>
                <w:webHidden/>
              </w:rPr>
              <w:instrText xml:space="preserve"> PAGEREF _Toc218357355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441C1EB3" w14:textId="765E8E77"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56" w:history="1">
            <w:r w:rsidR="003B6B51" w:rsidRPr="00172566">
              <w:rPr>
                <w:rStyle w:val="Hypertextovodkaz"/>
                <w:rFonts w:eastAsiaTheme="majorEastAsia"/>
                <w:noProof/>
              </w:rPr>
              <w:t>1.1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Životní cyklus vývoje software</w:t>
            </w:r>
            <w:r w:rsidR="003B6B51">
              <w:rPr>
                <w:noProof/>
                <w:webHidden/>
              </w:rPr>
              <w:tab/>
            </w:r>
            <w:r w:rsidR="003B6B51">
              <w:rPr>
                <w:noProof/>
                <w:webHidden/>
              </w:rPr>
              <w:fldChar w:fldCharType="begin"/>
            </w:r>
            <w:r w:rsidR="003B6B51">
              <w:rPr>
                <w:noProof/>
                <w:webHidden/>
              </w:rPr>
              <w:instrText xml:space="preserve"> PAGEREF _Toc218357356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05D27F17" w14:textId="395E7A85"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7" w:history="1">
            <w:r w:rsidR="003B6B51" w:rsidRPr="00172566">
              <w:rPr>
                <w:rStyle w:val="Hypertextovodkaz"/>
                <w:rFonts w:eastAsiaTheme="majorEastAsia"/>
                <w:noProof/>
              </w:rPr>
              <w:t>1.1.1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Modely SDLC</w:t>
            </w:r>
            <w:r w:rsidR="003B6B51">
              <w:rPr>
                <w:noProof/>
                <w:webHidden/>
              </w:rPr>
              <w:tab/>
            </w:r>
            <w:r w:rsidR="003B6B51">
              <w:rPr>
                <w:noProof/>
                <w:webHidden/>
              </w:rPr>
              <w:fldChar w:fldCharType="begin"/>
            </w:r>
            <w:r w:rsidR="003B6B51">
              <w:rPr>
                <w:noProof/>
                <w:webHidden/>
              </w:rPr>
              <w:instrText xml:space="preserve"> PAGEREF _Toc218357357 \h </w:instrText>
            </w:r>
            <w:r w:rsidR="003B6B51">
              <w:rPr>
                <w:noProof/>
                <w:webHidden/>
              </w:rPr>
            </w:r>
            <w:r w:rsidR="003B6B51">
              <w:rPr>
                <w:noProof/>
                <w:webHidden/>
              </w:rPr>
              <w:fldChar w:fldCharType="separate"/>
            </w:r>
            <w:r w:rsidR="001D2882">
              <w:rPr>
                <w:noProof/>
                <w:webHidden/>
              </w:rPr>
              <w:t>9</w:t>
            </w:r>
            <w:r w:rsidR="003B6B51">
              <w:rPr>
                <w:noProof/>
                <w:webHidden/>
              </w:rPr>
              <w:fldChar w:fldCharType="end"/>
            </w:r>
          </w:hyperlink>
        </w:p>
        <w:p w14:paraId="77624276" w14:textId="21E604FE"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8" w:history="1">
            <w:r w:rsidR="003B6B51" w:rsidRPr="00172566">
              <w:rPr>
                <w:rStyle w:val="Hypertextovodkaz"/>
                <w:rFonts w:eastAsiaTheme="majorEastAsia"/>
                <w:noProof/>
              </w:rPr>
              <w:t>1.1.2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Verzování vývoje</w:t>
            </w:r>
            <w:r w:rsidR="003B6B51">
              <w:rPr>
                <w:noProof/>
                <w:webHidden/>
              </w:rPr>
              <w:tab/>
            </w:r>
            <w:r w:rsidR="003B6B51">
              <w:rPr>
                <w:noProof/>
                <w:webHidden/>
              </w:rPr>
              <w:fldChar w:fldCharType="begin"/>
            </w:r>
            <w:r w:rsidR="003B6B51">
              <w:rPr>
                <w:noProof/>
                <w:webHidden/>
              </w:rPr>
              <w:instrText xml:space="preserve"> PAGEREF _Toc218357358 \h </w:instrText>
            </w:r>
            <w:r w:rsidR="003B6B51">
              <w:rPr>
                <w:noProof/>
                <w:webHidden/>
              </w:rPr>
            </w:r>
            <w:r w:rsidR="003B6B51">
              <w:rPr>
                <w:noProof/>
                <w:webHidden/>
              </w:rPr>
              <w:fldChar w:fldCharType="separate"/>
            </w:r>
            <w:r w:rsidR="001D2882">
              <w:rPr>
                <w:noProof/>
                <w:webHidden/>
              </w:rPr>
              <w:t>15</w:t>
            </w:r>
            <w:r w:rsidR="003B6B51">
              <w:rPr>
                <w:noProof/>
                <w:webHidden/>
              </w:rPr>
              <w:fldChar w:fldCharType="end"/>
            </w:r>
          </w:hyperlink>
        </w:p>
        <w:p w14:paraId="0F9C900C" w14:textId="753297B4"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9" w:history="1">
            <w:r w:rsidR="003B6B51" w:rsidRPr="00172566">
              <w:rPr>
                <w:rStyle w:val="Hypertextovodkaz"/>
                <w:rFonts w:eastAsiaTheme="majorEastAsia"/>
                <w:noProof/>
              </w:rPr>
              <w:t>1.1.3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Proces DevOps</w:t>
            </w:r>
            <w:r w:rsidR="003B6B51">
              <w:rPr>
                <w:noProof/>
                <w:webHidden/>
              </w:rPr>
              <w:tab/>
            </w:r>
            <w:r w:rsidR="003B6B51">
              <w:rPr>
                <w:noProof/>
                <w:webHidden/>
              </w:rPr>
              <w:fldChar w:fldCharType="begin"/>
            </w:r>
            <w:r w:rsidR="003B6B51">
              <w:rPr>
                <w:noProof/>
                <w:webHidden/>
              </w:rPr>
              <w:instrText xml:space="preserve"> PAGEREF _Toc218357359 \h </w:instrText>
            </w:r>
            <w:r w:rsidR="003B6B51">
              <w:rPr>
                <w:noProof/>
                <w:webHidden/>
              </w:rPr>
            </w:r>
            <w:r w:rsidR="003B6B51">
              <w:rPr>
                <w:noProof/>
                <w:webHidden/>
              </w:rPr>
              <w:fldChar w:fldCharType="separate"/>
            </w:r>
            <w:r w:rsidR="001D2882">
              <w:rPr>
                <w:noProof/>
                <w:webHidden/>
              </w:rPr>
              <w:t>19</w:t>
            </w:r>
            <w:r w:rsidR="003B6B51">
              <w:rPr>
                <w:noProof/>
                <w:webHidden/>
              </w:rPr>
              <w:fldChar w:fldCharType="end"/>
            </w:r>
          </w:hyperlink>
        </w:p>
        <w:p w14:paraId="044ED47C" w14:textId="70148E7A"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0" w:history="1">
            <w:r w:rsidR="003B6B51" w:rsidRPr="00172566">
              <w:rPr>
                <w:rStyle w:val="Hypertextovodkaz"/>
                <w:rFonts w:eastAsiaTheme="majorEastAsia"/>
                <w:noProof/>
              </w:rPr>
              <w:t>1.1.4</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Bezpečný vývoj</w:t>
            </w:r>
            <w:r w:rsidR="003B6B51">
              <w:rPr>
                <w:noProof/>
                <w:webHidden/>
              </w:rPr>
              <w:tab/>
            </w:r>
            <w:r w:rsidR="003B6B51">
              <w:rPr>
                <w:noProof/>
                <w:webHidden/>
              </w:rPr>
              <w:fldChar w:fldCharType="begin"/>
            </w:r>
            <w:r w:rsidR="003B6B51">
              <w:rPr>
                <w:noProof/>
                <w:webHidden/>
              </w:rPr>
              <w:instrText xml:space="preserve"> PAGEREF _Toc218357360 \h </w:instrText>
            </w:r>
            <w:r w:rsidR="003B6B51">
              <w:rPr>
                <w:noProof/>
                <w:webHidden/>
              </w:rPr>
            </w:r>
            <w:r w:rsidR="003B6B51">
              <w:rPr>
                <w:noProof/>
                <w:webHidden/>
              </w:rPr>
              <w:fldChar w:fldCharType="separate"/>
            </w:r>
            <w:r w:rsidR="001D2882">
              <w:rPr>
                <w:noProof/>
                <w:webHidden/>
              </w:rPr>
              <w:t>23</w:t>
            </w:r>
            <w:r w:rsidR="003B6B51">
              <w:rPr>
                <w:noProof/>
                <w:webHidden/>
              </w:rPr>
              <w:fldChar w:fldCharType="end"/>
            </w:r>
          </w:hyperlink>
        </w:p>
        <w:p w14:paraId="5F3A4E65" w14:textId="39F3A352"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1" w:history="1">
            <w:r w:rsidR="003B6B51" w:rsidRPr="00172566">
              <w:rPr>
                <w:rStyle w:val="Hypertextovodkaz"/>
                <w:rFonts w:eastAsiaTheme="majorEastAsia"/>
                <w:noProof/>
              </w:rPr>
              <w:t>1.2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Softwarové zranitelnosti</w:t>
            </w:r>
            <w:r w:rsidR="003B6B51">
              <w:rPr>
                <w:noProof/>
                <w:webHidden/>
              </w:rPr>
              <w:tab/>
            </w:r>
            <w:r w:rsidR="003B6B51">
              <w:rPr>
                <w:noProof/>
                <w:webHidden/>
              </w:rPr>
              <w:fldChar w:fldCharType="begin"/>
            </w:r>
            <w:r w:rsidR="003B6B51">
              <w:rPr>
                <w:noProof/>
                <w:webHidden/>
              </w:rPr>
              <w:instrText xml:space="preserve"> PAGEREF _Toc218357361 \h </w:instrText>
            </w:r>
            <w:r w:rsidR="003B6B51">
              <w:rPr>
                <w:noProof/>
                <w:webHidden/>
              </w:rPr>
            </w:r>
            <w:r w:rsidR="003B6B51">
              <w:rPr>
                <w:noProof/>
                <w:webHidden/>
              </w:rPr>
              <w:fldChar w:fldCharType="separate"/>
            </w:r>
            <w:r w:rsidR="001D2882">
              <w:rPr>
                <w:noProof/>
                <w:webHidden/>
              </w:rPr>
              <w:t>26</w:t>
            </w:r>
            <w:r w:rsidR="003B6B51">
              <w:rPr>
                <w:noProof/>
                <w:webHidden/>
              </w:rPr>
              <w:fldChar w:fldCharType="end"/>
            </w:r>
          </w:hyperlink>
        </w:p>
        <w:p w14:paraId="5ADE5F1E" w14:textId="29855666"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2" w:history="1">
            <w:r w:rsidR="003B6B51" w:rsidRPr="00172566">
              <w:rPr>
                <w:rStyle w:val="Hypertextovodkaz"/>
                <w:rFonts w:eastAsiaTheme="majorEastAsia"/>
                <w:noProof/>
              </w:rPr>
              <w:t>1.2.1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Známe zranitelnosti (CVE)</w:t>
            </w:r>
            <w:r w:rsidR="003B6B51">
              <w:rPr>
                <w:noProof/>
                <w:webHidden/>
              </w:rPr>
              <w:tab/>
            </w:r>
            <w:r w:rsidR="003B6B51">
              <w:rPr>
                <w:noProof/>
                <w:webHidden/>
              </w:rPr>
              <w:fldChar w:fldCharType="begin"/>
            </w:r>
            <w:r w:rsidR="003B6B51">
              <w:rPr>
                <w:noProof/>
                <w:webHidden/>
              </w:rPr>
              <w:instrText xml:space="preserve"> PAGEREF _Toc218357362 \h </w:instrText>
            </w:r>
            <w:r w:rsidR="003B6B51">
              <w:rPr>
                <w:noProof/>
                <w:webHidden/>
              </w:rPr>
            </w:r>
            <w:r w:rsidR="003B6B51">
              <w:rPr>
                <w:noProof/>
                <w:webHidden/>
              </w:rPr>
              <w:fldChar w:fldCharType="separate"/>
            </w:r>
            <w:r w:rsidR="001D2882">
              <w:rPr>
                <w:noProof/>
                <w:webHidden/>
              </w:rPr>
              <w:t>27</w:t>
            </w:r>
            <w:r w:rsidR="003B6B51">
              <w:rPr>
                <w:noProof/>
                <w:webHidden/>
              </w:rPr>
              <w:fldChar w:fldCharType="end"/>
            </w:r>
          </w:hyperlink>
        </w:p>
        <w:p w14:paraId="1FF3E75B" w14:textId="50A89C27"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3" w:history="1">
            <w:r w:rsidR="003B6B51" w:rsidRPr="00172566">
              <w:rPr>
                <w:rStyle w:val="Hypertextovodkaz"/>
                <w:rFonts w:eastAsiaTheme="majorEastAsia"/>
                <w:noProof/>
              </w:rPr>
              <w:t>1.2.2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Kategorizace zranitelností (CWE)</w:t>
            </w:r>
            <w:r w:rsidR="003B6B51">
              <w:rPr>
                <w:noProof/>
                <w:webHidden/>
              </w:rPr>
              <w:tab/>
            </w:r>
            <w:r w:rsidR="003B6B51">
              <w:rPr>
                <w:noProof/>
                <w:webHidden/>
              </w:rPr>
              <w:fldChar w:fldCharType="begin"/>
            </w:r>
            <w:r w:rsidR="003B6B51">
              <w:rPr>
                <w:noProof/>
                <w:webHidden/>
              </w:rPr>
              <w:instrText xml:space="preserve"> PAGEREF _Toc218357363 \h </w:instrText>
            </w:r>
            <w:r w:rsidR="003B6B51">
              <w:rPr>
                <w:noProof/>
                <w:webHidden/>
              </w:rPr>
            </w:r>
            <w:r w:rsidR="003B6B51">
              <w:rPr>
                <w:noProof/>
                <w:webHidden/>
              </w:rPr>
              <w:fldChar w:fldCharType="separate"/>
            </w:r>
            <w:r w:rsidR="001D2882">
              <w:rPr>
                <w:noProof/>
                <w:webHidden/>
              </w:rPr>
              <w:t>29</w:t>
            </w:r>
            <w:r w:rsidR="003B6B51">
              <w:rPr>
                <w:noProof/>
                <w:webHidden/>
              </w:rPr>
              <w:fldChar w:fldCharType="end"/>
            </w:r>
          </w:hyperlink>
        </w:p>
        <w:p w14:paraId="6AFF3F49" w14:textId="6E251E1E"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4" w:history="1">
            <w:r w:rsidR="003B6B51" w:rsidRPr="00172566">
              <w:rPr>
                <w:rStyle w:val="Hypertextovodkaz"/>
                <w:rFonts w:eastAsiaTheme="majorEastAsia"/>
                <w:noProof/>
              </w:rPr>
              <w:t>1.2.3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Hodnocení rizik (CVSS)</w:t>
            </w:r>
            <w:r w:rsidR="003B6B51">
              <w:rPr>
                <w:noProof/>
                <w:webHidden/>
              </w:rPr>
              <w:tab/>
            </w:r>
            <w:r w:rsidR="003B6B51">
              <w:rPr>
                <w:noProof/>
                <w:webHidden/>
              </w:rPr>
              <w:fldChar w:fldCharType="begin"/>
            </w:r>
            <w:r w:rsidR="003B6B51">
              <w:rPr>
                <w:noProof/>
                <w:webHidden/>
              </w:rPr>
              <w:instrText xml:space="preserve"> PAGEREF _Toc218357364 \h </w:instrText>
            </w:r>
            <w:r w:rsidR="003B6B51">
              <w:rPr>
                <w:noProof/>
                <w:webHidden/>
              </w:rPr>
            </w:r>
            <w:r w:rsidR="003B6B51">
              <w:rPr>
                <w:noProof/>
                <w:webHidden/>
              </w:rPr>
              <w:fldChar w:fldCharType="separate"/>
            </w:r>
            <w:r w:rsidR="001D2882">
              <w:rPr>
                <w:noProof/>
                <w:webHidden/>
              </w:rPr>
              <w:t>30</w:t>
            </w:r>
            <w:r w:rsidR="003B6B51">
              <w:rPr>
                <w:noProof/>
                <w:webHidden/>
              </w:rPr>
              <w:fldChar w:fldCharType="end"/>
            </w:r>
          </w:hyperlink>
        </w:p>
        <w:p w14:paraId="5D2BBA52" w14:textId="48F01D79"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5" w:history="1">
            <w:r w:rsidR="003B6B51" w:rsidRPr="00172566">
              <w:rPr>
                <w:rStyle w:val="Hypertextovodkaz"/>
                <w:rFonts w:eastAsiaTheme="majorEastAsia"/>
                <w:noProof/>
              </w:rPr>
              <w:t>1.3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Bezpečnostní analýza zdrojového kódu</w:t>
            </w:r>
            <w:r w:rsidR="003B6B51">
              <w:rPr>
                <w:noProof/>
                <w:webHidden/>
              </w:rPr>
              <w:tab/>
            </w:r>
            <w:r w:rsidR="003B6B51">
              <w:rPr>
                <w:noProof/>
                <w:webHidden/>
              </w:rPr>
              <w:fldChar w:fldCharType="begin"/>
            </w:r>
            <w:r w:rsidR="003B6B51">
              <w:rPr>
                <w:noProof/>
                <w:webHidden/>
              </w:rPr>
              <w:instrText xml:space="preserve"> PAGEREF _Toc218357365 \h </w:instrText>
            </w:r>
            <w:r w:rsidR="003B6B51">
              <w:rPr>
                <w:noProof/>
                <w:webHidden/>
              </w:rPr>
            </w:r>
            <w:r w:rsidR="003B6B51">
              <w:rPr>
                <w:noProof/>
                <w:webHidden/>
              </w:rPr>
              <w:fldChar w:fldCharType="separate"/>
            </w:r>
            <w:r w:rsidR="001D2882">
              <w:rPr>
                <w:noProof/>
                <w:webHidden/>
              </w:rPr>
              <w:t>31</w:t>
            </w:r>
            <w:r w:rsidR="003B6B51">
              <w:rPr>
                <w:noProof/>
                <w:webHidden/>
              </w:rPr>
              <w:fldChar w:fldCharType="end"/>
            </w:r>
          </w:hyperlink>
        </w:p>
        <w:p w14:paraId="7197BDB8" w14:textId="3E13DB76"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6" w:history="1">
            <w:r w:rsidR="003B6B51" w:rsidRPr="00172566">
              <w:rPr>
                <w:rStyle w:val="Hypertextovodkaz"/>
                <w:rFonts w:cs="Times New Roman"/>
                <w:noProof/>
              </w:rPr>
              <w:t>1.3.1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Statická analýza</w:t>
            </w:r>
            <w:r w:rsidR="003B6B51">
              <w:rPr>
                <w:noProof/>
                <w:webHidden/>
              </w:rPr>
              <w:tab/>
            </w:r>
            <w:r w:rsidR="003B6B51">
              <w:rPr>
                <w:noProof/>
                <w:webHidden/>
              </w:rPr>
              <w:fldChar w:fldCharType="begin"/>
            </w:r>
            <w:r w:rsidR="003B6B51">
              <w:rPr>
                <w:noProof/>
                <w:webHidden/>
              </w:rPr>
              <w:instrText xml:space="preserve"> PAGEREF _Toc218357366 \h </w:instrText>
            </w:r>
            <w:r w:rsidR="003B6B51">
              <w:rPr>
                <w:noProof/>
                <w:webHidden/>
              </w:rPr>
            </w:r>
            <w:r w:rsidR="003B6B51">
              <w:rPr>
                <w:noProof/>
                <w:webHidden/>
              </w:rPr>
              <w:fldChar w:fldCharType="separate"/>
            </w:r>
            <w:r w:rsidR="001D2882">
              <w:rPr>
                <w:noProof/>
                <w:webHidden/>
              </w:rPr>
              <w:t>32</w:t>
            </w:r>
            <w:r w:rsidR="003B6B51">
              <w:rPr>
                <w:noProof/>
                <w:webHidden/>
              </w:rPr>
              <w:fldChar w:fldCharType="end"/>
            </w:r>
          </w:hyperlink>
        </w:p>
        <w:p w14:paraId="65562531" w14:textId="459ECFFE"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7" w:history="1">
            <w:r w:rsidR="003B6B51" w:rsidRPr="00172566">
              <w:rPr>
                <w:rStyle w:val="Hypertextovodkaz"/>
                <w:rFonts w:eastAsiaTheme="majorEastAsia"/>
                <w:noProof/>
              </w:rPr>
              <w:t>1.3.2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SAST</w:t>
            </w:r>
            <w:r w:rsidR="003B6B51">
              <w:rPr>
                <w:noProof/>
                <w:webHidden/>
              </w:rPr>
              <w:tab/>
            </w:r>
            <w:r w:rsidR="003B6B51">
              <w:rPr>
                <w:noProof/>
                <w:webHidden/>
              </w:rPr>
              <w:fldChar w:fldCharType="begin"/>
            </w:r>
            <w:r w:rsidR="003B6B51">
              <w:rPr>
                <w:noProof/>
                <w:webHidden/>
              </w:rPr>
              <w:instrText xml:space="preserve"> PAGEREF _Toc218357367 \h </w:instrText>
            </w:r>
            <w:r w:rsidR="003B6B51">
              <w:rPr>
                <w:noProof/>
                <w:webHidden/>
              </w:rPr>
            </w:r>
            <w:r w:rsidR="003B6B51">
              <w:rPr>
                <w:noProof/>
                <w:webHidden/>
              </w:rPr>
              <w:fldChar w:fldCharType="separate"/>
            </w:r>
            <w:r w:rsidR="001D2882">
              <w:rPr>
                <w:noProof/>
                <w:webHidden/>
              </w:rPr>
              <w:t>38</w:t>
            </w:r>
            <w:r w:rsidR="003B6B51">
              <w:rPr>
                <w:noProof/>
                <w:webHidden/>
              </w:rPr>
              <w:fldChar w:fldCharType="end"/>
            </w:r>
          </w:hyperlink>
        </w:p>
        <w:p w14:paraId="34DDB1A0" w14:textId="621AF25F"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8" w:history="1">
            <w:r w:rsidR="003B6B51" w:rsidRPr="00172566">
              <w:rPr>
                <w:rStyle w:val="Hypertextovodkaz"/>
                <w:rFonts w:eastAsiaTheme="majorEastAsia"/>
                <w:noProof/>
              </w:rPr>
              <w:t>1.3.3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Srovnání vybraných nástrojů</w:t>
            </w:r>
            <w:r w:rsidR="003B6B51">
              <w:rPr>
                <w:noProof/>
                <w:webHidden/>
              </w:rPr>
              <w:tab/>
            </w:r>
            <w:r w:rsidR="003B6B51">
              <w:rPr>
                <w:noProof/>
                <w:webHidden/>
              </w:rPr>
              <w:fldChar w:fldCharType="begin"/>
            </w:r>
            <w:r w:rsidR="003B6B51">
              <w:rPr>
                <w:noProof/>
                <w:webHidden/>
              </w:rPr>
              <w:instrText xml:space="preserve"> PAGEREF _Toc218357368 \h </w:instrText>
            </w:r>
            <w:r w:rsidR="003B6B51">
              <w:rPr>
                <w:noProof/>
                <w:webHidden/>
              </w:rPr>
            </w:r>
            <w:r w:rsidR="003B6B51">
              <w:rPr>
                <w:noProof/>
                <w:webHidden/>
              </w:rPr>
              <w:fldChar w:fldCharType="separate"/>
            </w:r>
            <w:r w:rsidR="001D2882">
              <w:rPr>
                <w:noProof/>
                <w:webHidden/>
              </w:rPr>
              <w:t>40</w:t>
            </w:r>
            <w:r w:rsidR="003B6B51">
              <w:rPr>
                <w:noProof/>
                <w:webHidden/>
              </w:rPr>
              <w:fldChar w:fldCharType="end"/>
            </w:r>
          </w:hyperlink>
        </w:p>
        <w:p w14:paraId="37F42563" w14:textId="7814D42B" w:rsidR="003B6B51" w:rsidRDefault="00B61534">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69" w:history="1">
            <w:r w:rsidR="003B6B51" w:rsidRPr="00172566">
              <w:rPr>
                <w:rStyle w:val="Hypertextovodkaz"/>
                <w:rFonts w:eastAsiaTheme="majorEastAsia"/>
                <w:noProof/>
              </w:rPr>
              <w:t>2</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Praktická část</w:t>
            </w:r>
            <w:r w:rsidR="003B6B51">
              <w:rPr>
                <w:noProof/>
                <w:webHidden/>
              </w:rPr>
              <w:tab/>
            </w:r>
            <w:r w:rsidR="003B6B51">
              <w:rPr>
                <w:noProof/>
                <w:webHidden/>
              </w:rPr>
              <w:fldChar w:fldCharType="begin"/>
            </w:r>
            <w:r w:rsidR="003B6B51">
              <w:rPr>
                <w:noProof/>
                <w:webHidden/>
              </w:rPr>
              <w:instrText xml:space="preserve"> PAGEREF _Toc218357369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2C4B0DC6" w14:textId="26DB88AE"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0" w:history="1">
            <w:r w:rsidR="003B6B51" w:rsidRPr="00172566">
              <w:rPr>
                <w:rStyle w:val="Hypertextovodkaz"/>
                <w:rFonts w:eastAsiaTheme="majorEastAsia"/>
                <w:noProof/>
              </w:rPr>
              <w:t>2.1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Výběr technologií</w:t>
            </w:r>
            <w:r w:rsidR="003B6B51">
              <w:rPr>
                <w:noProof/>
                <w:webHidden/>
              </w:rPr>
              <w:tab/>
            </w:r>
            <w:r w:rsidR="003B6B51">
              <w:rPr>
                <w:noProof/>
                <w:webHidden/>
              </w:rPr>
              <w:fldChar w:fldCharType="begin"/>
            </w:r>
            <w:r w:rsidR="003B6B51">
              <w:rPr>
                <w:noProof/>
                <w:webHidden/>
              </w:rPr>
              <w:instrText xml:space="preserve"> PAGEREF _Toc218357370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565C315B" w14:textId="4A4F661D"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1" w:history="1">
            <w:r w:rsidR="003B6B51" w:rsidRPr="00172566">
              <w:rPr>
                <w:rStyle w:val="Hypertextovodkaz"/>
                <w:rFonts w:eastAsiaTheme="majorEastAsia"/>
                <w:noProof/>
              </w:rPr>
              <w:t>2.2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Příprava prostředí</w:t>
            </w:r>
            <w:r w:rsidR="003B6B51">
              <w:rPr>
                <w:noProof/>
                <w:webHidden/>
              </w:rPr>
              <w:tab/>
            </w:r>
            <w:r w:rsidR="003B6B51">
              <w:rPr>
                <w:noProof/>
                <w:webHidden/>
              </w:rPr>
              <w:fldChar w:fldCharType="begin"/>
            </w:r>
            <w:r w:rsidR="003B6B51">
              <w:rPr>
                <w:noProof/>
                <w:webHidden/>
              </w:rPr>
              <w:instrText xml:space="preserve"> PAGEREF _Toc218357371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29DE5464" w14:textId="0F5FC98F"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2" w:history="1">
            <w:r w:rsidR="003B6B51" w:rsidRPr="00172566">
              <w:rPr>
                <w:rStyle w:val="Hypertextovodkaz"/>
                <w:rFonts w:eastAsiaTheme="majorEastAsia"/>
                <w:noProof/>
              </w:rPr>
              <w:t>2.3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Testování SAST nástrojů</w:t>
            </w:r>
            <w:r w:rsidR="003B6B51">
              <w:rPr>
                <w:noProof/>
                <w:webHidden/>
              </w:rPr>
              <w:tab/>
            </w:r>
            <w:r w:rsidR="003B6B51">
              <w:rPr>
                <w:noProof/>
                <w:webHidden/>
              </w:rPr>
              <w:fldChar w:fldCharType="begin"/>
            </w:r>
            <w:r w:rsidR="003B6B51">
              <w:rPr>
                <w:noProof/>
                <w:webHidden/>
              </w:rPr>
              <w:instrText xml:space="preserve"> PAGEREF _Toc218357372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51583C1F" w14:textId="47311EB6"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3" w:history="1">
            <w:r w:rsidR="003B6B51" w:rsidRPr="00172566">
              <w:rPr>
                <w:rStyle w:val="Hypertextovodkaz"/>
                <w:rFonts w:eastAsiaTheme="majorEastAsia"/>
                <w:noProof/>
              </w:rPr>
              <w:t>2.3.1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GitLab SAST</w:t>
            </w:r>
            <w:r w:rsidR="003B6B51">
              <w:rPr>
                <w:noProof/>
                <w:webHidden/>
              </w:rPr>
              <w:tab/>
            </w:r>
            <w:r w:rsidR="003B6B51">
              <w:rPr>
                <w:noProof/>
                <w:webHidden/>
              </w:rPr>
              <w:fldChar w:fldCharType="begin"/>
            </w:r>
            <w:r w:rsidR="003B6B51">
              <w:rPr>
                <w:noProof/>
                <w:webHidden/>
              </w:rPr>
              <w:instrText xml:space="preserve"> PAGEREF _Toc218357373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41074927" w14:textId="771B44ED"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4" w:history="1">
            <w:r w:rsidR="003B6B51" w:rsidRPr="00172566">
              <w:rPr>
                <w:rStyle w:val="Hypertextovodkaz"/>
                <w:rFonts w:eastAsiaTheme="majorEastAsia"/>
                <w:noProof/>
              </w:rPr>
              <w:t>2.3.2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Snyk</w:t>
            </w:r>
            <w:r w:rsidR="003B6B51">
              <w:rPr>
                <w:noProof/>
                <w:webHidden/>
              </w:rPr>
              <w:tab/>
            </w:r>
            <w:r w:rsidR="003B6B51">
              <w:rPr>
                <w:noProof/>
                <w:webHidden/>
              </w:rPr>
              <w:fldChar w:fldCharType="begin"/>
            </w:r>
            <w:r w:rsidR="003B6B51">
              <w:rPr>
                <w:noProof/>
                <w:webHidden/>
              </w:rPr>
              <w:instrText xml:space="preserve"> PAGEREF _Toc218357374 \h </w:instrText>
            </w:r>
            <w:r w:rsidR="003B6B51">
              <w:rPr>
                <w:noProof/>
                <w:webHidden/>
              </w:rPr>
            </w:r>
            <w:r w:rsidR="003B6B51">
              <w:rPr>
                <w:noProof/>
                <w:webHidden/>
              </w:rPr>
              <w:fldChar w:fldCharType="separate"/>
            </w:r>
            <w:r w:rsidR="001D2882">
              <w:rPr>
                <w:noProof/>
                <w:webHidden/>
              </w:rPr>
              <w:t>46</w:t>
            </w:r>
            <w:r w:rsidR="003B6B51">
              <w:rPr>
                <w:noProof/>
                <w:webHidden/>
              </w:rPr>
              <w:fldChar w:fldCharType="end"/>
            </w:r>
          </w:hyperlink>
        </w:p>
        <w:p w14:paraId="4F8E397B" w14:textId="0D187FE6" w:rsidR="003B6B51" w:rsidRDefault="00B61534">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5" w:history="1">
            <w:r w:rsidR="003B6B51" w:rsidRPr="00172566">
              <w:rPr>
                <w:rStyle w:val="Hypertextovodkaz"/>
                <w:rFonts w:eastAsiaTheme="majorEastAsia"/>
                <w:noProof/>
              </w:rPr>
              <w:t>2.3.3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Aikido</w:t>
            </w:r>
            <w:r w:rsidR="003B6B51">
              <w:rPr>
                <w:noProof/>
                <w:webHidden/>
              </w:rPr>
              <w:tab/>
            </w:r>
            <w:r w:rsidR="003B6B51">
              <w:rPr>
                <w:noProof/>
                <w:webHidden/>
              </w:rPr>
              <w:fldChar w:fldCharType="begin"/>
            </w:r>
            <w:r w:rsidR="003B6B51">
              <w:rPr>
                <w:noProof/>
                <w:webHidden/>
              </w:rPr>
              <w:instrText xml:space="preserve"> PAGEREF _Toc218357375 \h </w:instrText>
            </w:r>
            <w:r w:rsidR="003B6B51">
              <w:rPr>
                <w:noProof/>
                <w:webHidden/>
              </w:rPr>
            </w:r>
            <w:r w:rsidR="003B6B51">
              <w:rPr>
                <w:noProof/>
                <w:webHidden/>
              </w:rPr>
              <w:fldChar w:fldCharType="separate"/>
            </w:r>
            <w:r w:rsidR="001D2882">
              <w:rPr>
                <w:noProof/>
                <w:webHidden/>
              </w:rPr>
              <w:t>54</w:t>
            </w:r>
            <w:r w:rsidR="003B6B51">
              <w:rPr>
                <w:noProof/>
                <w:webHidden/>
              </w:rPr>
              <w:fldChar w:fldCharType="end"/>
            </w:r>
          </w:hyperlink>
        </w:p>
        <w:p w14:paraId="1E3FF522" w14:textId="1A7A5B9E" w:rsidR="003B6B51" w:rsidRDefault="00B61534">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6" w:history="1">
            <w:r w:rsidR="003B6B51" w:rsidRPr="00172566">
              <w:rPr>
                <w:rStyle w:val="Hypertextovodkaz"/>
                <w:rFonts w:eastAsiaTheme="majorEastAsia"/>
                <w:noProof/>
              </w:rPr>
              <w:t>2.4</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Výsledky a diskuze</w:t>
            </w:r>
            <w:r w:rsidR="003B6B51">
              <w:rPr>
                <w:noProof/>
                <w:webHidden/>
              </w:rPr>
              <w:tab/>
            </w:r>
            <w:r w:rsidR="003B6B51">
              <w:rPr>
                <w:noProof/>
                <w:webHidden/>
              </w:rPr>
              <w:fldChar w:fldCharType="begin"/>
            </w:r>
            <w:r w:rsidR="003B6B51">
              <w:rPr>
                <w:noProof/>
                <w:webHidden/>
              </w:rPr>
              <w:instrText xml:space="preserve"> PAGEREF _Toc218357376 \h </w:instrText>
            </w:r>
            <w:r w:rsidR="003B6B51">
              <w:rPr>
                <w:noProof/>
                <w:webHidden/>
              </w:rPr>
            </w:r>
            <w:r w:rsidR="003B6B51">
              <w:rPr>
                <w:noProof/>
                <w:webHidden/>
              </w:rPr>
              <w:fldChar w:fldCharType="separate"/>
            </w:r>
            <w:r w:rsidR="001D2882">
              <w:rPr>
                <w:noProof/>
                <w:webHidden/>
              </w:rPr>
              <w:t>77</w:t>
            </w:r>
            <w:r w:rsidR="003B6B51">
              <w:rPr>
                <w:noProof/>
                <w:webHidden/>
              </w:rPr>
              <w:fldChar w:fldCharType="end"/>
            </w:r>
          </w:hyperlink>
        </w:p>
        <w:p w14:paraId="16ABDDD7" w14:textId="610B3FE0" w:rsidR="003B6B51" w:rsidRDefault="00B61534">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77" w:history="1">
            <w:r w:rsidR="003B6B51" w:rsidRPr="00172566">
              <w:rPr>
                <w:rStyle w:val="Hypertextovodkaz"/>
                <w:rFonts w:eastAsiaTheme="majorEastAsia"/>
                <w:noProof/>
              </w:rPr>
              <w:t>3</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Závěr</w:t>
            </w:r>
            <w:r w:rsidR="003B6B51">
              <w:rPr>
                <w:noProof/>
                <w:webHidden/>
              </w:rPr>
              <w:tab/>
            </w:r>
            <w:r w:rsidR="003B6B51">
              <w:rPr>
                <w:noProof/>
                <w:webHidden/>
              </w:rPr>
              <w:fldChar w:fldCharType="begin"/>
            </w:r>
            <w:r w:rsidR="003B6B51">
              <w:rPr>
                <w:noProof/>
                <w:webHidden/>
              </w:rPr>
              <w:instrText xml:space="preserve"> PAGEREF _Toc218357377 \h </w:instrText>
            </w:r>
            <w:r w:rsidR="003B6B51">
              <w:rPr>
                <w:noProof/>
                <w:webHidden/>
              </w:rPr>
            </w:r>
            <w:r w:rsidR="003B6B51">
              <w:rPr>
                <w:noProof/>
                <w:webHidden/>
              </w:rPr>
              <w:fldChar w:fldCharType="separate"/>
            </w:r>
            <w:r w:rsidR="001D2882">
              <w:rPr>
                <w:noProof/>
                <w:webHidden/>
              </w:rPr>
              <w:t>78</w:t>
            </w:r>
            <w:r w:rsidR="003B6B51">
              <w:rPr>
                <w:noProof/>
                <w:webHidden/>
              </w:rPr>
              <w:fldChar w:fldCharType="end"/>
            </w:r>
          </w:hyperlink>
        </w:p>
        <w:p w14:paraId="5A6A3554" w14:textId="600B9B90" w:rsidR="003B6B51" w:rsidRDefault="00B61534">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8" w:history="1">
            <w:r w:rsidR="003B6B51" w:rsidRPr="00172566">
              <w:rPr>
                <w:rStyle w:val="Hypertextovodkaz"/>
                <w:rFonts w:eastAsiaTheme="majorEastAsia"/>
                <w:noProof/>
              </w:rPr>
              <w:t>Seznam použitých zdrojů</w:t>
            </w:r>
            <w:r w:rsidR="003B6B51">
              <w:rPr>
                <w:noProof/>
                <w:webHidden/>
              </w:rPr>
              <w:tab/>
            </w:r>
            <w:r w:rsidR="003B6B51">
              <w:rPr>
                <w:noProof/>
                <w:webHidden/>
              </w:rPr>
              <w:fldChar w:fldCharType="begin"/>
            </w:r>
            <w:r w:rsidR="003B6B51">
              <w:rPr>
                <w:noProof/>
                <w:webHidden/>
              </w:rPr>
              <w:instrText xml:space="preserve"> PAGEREF _Toc218357378 \h </w:instrText>
            </w:r>
            <w:r w:rsidR="003B6B51">
              <w:rPr>
                <w:noProof/>
                <w:webHidden/>
              </w:rPr>
            </w:r>
            <w:r w:rsidR="003B6B51">
              <w:rPr>
                <w:noProof/>
                <w:webHidden/>
              </w:rPr>
              <w:fldChar w:fldCharType="separate"/>
            </w:r>
            <w:r w:rsidR="001D2882">
              <w:rPr>
                <w:noProof/>
                <w:webHidden/>
              </w:rPr>
              <w:t>79</w:t>
            </w:r>
            <w:r w:rsidR="003B6B51">
              <w:rPr>
                <w:noProof/>
                <w:webHidden/>
              </w:rPr>
              <w:fldChar w:fldCharType="end"/>
            </w:r>
          </w:hyperlink>
        </w:p>
        <w:p w14:paraId="378CC882" w14:textId="35F52A7E" w:rsidR="003B6B51" w:rsidRDefault="00B61534">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9" w:history="1">
            <w:r w:rsidR="003B6B51" w:rsidRPr="00172566">
              <w:rPr>
                <w:rStyle w:val="Hypertextovodkaz"/>
                <w:rFonts w:eastAsiaTheme="majorEastAsia"/>
                <w:noProof/>
              </w:rPr>
              <w:t>Seznam obrázků</w:t>
            </w:r>
            <w:r w:rsidR="003B6B51">
              <w:rPr>
                <w:noProof/>
                <w:webHidden/>
              </w:rPr>
              <w:tab/>
            </w:r>
            <w:r w:rsidR="003B6B51">
              <w:rPr>
                <w:noProof/>
                <w:webHidden/>
              </w:rPr>
              <w:fldChar w:fldCharType="begin"/>
            </w:r>
            <w:r w:rsidR="003B6B51">
              <w:rPr>
                <w:noProof/>
                <w:webHidden/>
              </w:rPr>
              <w:instrText xml:space="preserve"> PAGEREF _Toc218357379 \h </w:instrText>
            </w:r>
            <w:r w:rsidR="003B6B51">
              <w:rPr>
                <w:noProof/>
                <w:webHidden/>
              </w:rPr>
            </w:r>
            <w:r w:rsidR="003B6B51">
              <w:rPr>
                <w:noProof/>
                <w:webHidden/>
              </w:rPr>
              <w:fldChar w:fldCharType="separate"/>
            </w:r>
            <w:r w:rsidR="001D2882">
              <w:rPr>
                <w:noProof/>
                <w:webHidden/>
              </w:rPr>
              <w:t>87</w:t>
            </w:r>
            <w:r w:rsidR="003B6B51">
              <w:rPr>
                <w:noProof/>
                <w:webHidden/>
              </w:rPr>
              <w:fldChar w:fldCharType="end"/>
            </w:r>
          </w:hyperlink>
        </w:p>
        <w:p w14:paraId="2EF4F9C5" w14:textId="5BE524A0" w:rsidR="003B6B51" w:rsidRDefault="00B61534">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80" w:history="1">
            <w:r w:rsidR="003B6B51" w:rsidRPr="00172566">
              <w:rPr>
                <w:rStyle w:val="Hypertextovodkaz"/>
                <w:rFonts w:eastAsiaTheme="majorEastAsia"/>
                <w:noProof/>
              </w:rPr>
              <w:t>Seznam tabulek</w:t>
            </w:r>
            <w:r w:rsidR="003B6B51">
              <w:rPr>
                <w:noProof/>
                <w:webHidden/>
              </w:rPr>
              <w:tab/>
            </w:r>
            <w:r w:rsidR="003B6B51">
              <w:rPr>
                <w:noProof/>
                <w:webHidden/>
              </w:rPr>
              <w:fldChar w:fldCharType="begin"/>
            </w:r>
            <w:r w:rsidR="003B6B51">
              <w:rPr>
                <w:noProof/>
                <w:webHidden/>
              </w:rPr>
              <w:instrText xml:space="preserve"> PAGEREF _Toc218357380 \h </w:instrText>
            </w:r>
            <w:r w:rsidR="003B6B51">
              <w:rPr>
                <w:noProof/>
                <w:webHidden/>
              </w:rPr>
            </w:r>
            <w:r w:rsidR="003B6B51">
              <w:rPr>
                <w:noProof/>
                <w:webHidden/>
              </w:rPr>
              <w:fldChar w:fldCharType="separate"/>
            </w:r>
            <w:r w:rsidR="001D2882">
              <w:rPr>
                <w:noProof/>
                <w:webHidden/>
              </w:rPr>
              <w:t>89</w:t>
            </w:r>
            <w:r w:rsidR="003B6B51">
              <w:rPr>
                <w:noProof/>
                <w:webHidden/>
              </w:rPr>
              <w:fldChar w:fldCharType="end"/>
            </w:r>
          </w:hyperlink>
        </w:p>
        <w:p w14:paraId="7F45232F" w14:textId="071ECC8B" w:rsidR="00357A4E" w:rsidRDefault="72D711F4" w:rsidP="221D0FA1">
          <w:pPr>
            <w:pStyle w:val="Obsah1"/>
            <w:tabs>
              <w:tab w:val="right" w:leader="dot" w:pos="8205"/>
            </w:tabs>
            <w:rPr>
              <w:rStyle w:val="Hypertextovodkaz"/>
              <w:noProof/>
            </w:rPr>
          </w:pPr>
          <w:r>
            <w:fldChar w:fldCharType="end"/>
          </w:r>
        </w:p>
      </w:sdtContent>
    </w:sdt>
    <w:p w14:paraId="7372BE72" w14:textId="1E437DE9" w:rsidR="00E85D2D" w:rsidRDefault="00E85D2D" w:rsidP="005129DC">
      <w:pPr>
        <w:pStyle w:val="Obsah1"/>
      </w:pPr>
    </w:p>
    <w:p w14:paraId="5D04DE3C" w14:textId="65FC32B4" w:rsidR="000C52AF" w:rsidRDefault="000C52AF" w:rsidP="005129DC">
      <w:pPr>
        <w:sectPr w:rsidR="000C52AF" w:rsidSect="00E1212D">
          <w:headerReference w:type="default" r:id="rId11"/>
          <w:footerReference w:type="default" r:id="rId12"/>
          <w:pgSz w:w="11906" w:h="16838"/>
          <w:pgMar w:top="1701" w:right="1418" w:bottom="1701" w:left="2268" w:header="709" w:footer="709" w:gutter="0"/>
          <w:cols w:space="708"/>
          <w:docGrid w:linePitch="360"/>
        </w:sectPr>
      </w:pPr>
    </w:p>
    <w:p w14:paraId="7E9AD5CB" w14:textId="410B91C7" w:rsidR="00E1212D" w:rsidRPr="00E85D2D" w:rsidRDefault="00E1212D" w:rsidP="005129DC">
      <w:pPr>
        <w:pStyle w:val="uvodzaver"/>
      </w:pPr>
      <w:bookmarkStart w:id="7" w:name="_Toc145266551"/>
      <w:bookmarkStart w:id="8" w:name="_Toc145265955"/>
      <w:bookmarkStart w:id="9" w:name="_Toc145265616"/>
      <w:bookmarkStart w:id="10" w:name="_Toc145265383"/>
      <w:bookmarkStart w:id="11" w:name="_Toc145265194"/>
      <w:bookmarkStart w:id="12" w:name="_Toc145265117"/>
      <w:bookmarkStart w:id="13" w:name="_Toc145265100"/>
      <w:bookmarkStart w:id="14" w:name="_Toc145265083"/>
      <w:bookmarkStart w:id="15" w:name="_Toc145263657"/>
      <w:bookmarkStart w:id="16" w:name="_Toc144753388"/>
      <w:bookmarkStart w:id="17" w:name="_Toc413407057"/>
      <w:bookmarkStart w:id="18" w:name="_Toc218357354"/>
      <w:r>
        <w:lastRenderedPageBreak/>
        <w:t>Ú</w:t>
      </w:r>
      <w:bookmarkEnd w:id="7"/>
      <w:bookmarkEnd w:id="8"/>
      <w:bookmarkEnd w:id="9"/>
      <w:bookmarkEnd w:id="10"/>
      <w:bookmarkEnd w:id="11"/>
      <w:bookmarkEnd w:id="12"/>
      <w:bookmarkEnd w:id="13"/>
      <w:bookmarkEnd w:id="14"/>
      <w:bookmarkEnd w:id="15"/>
      <w:bookmarkEnd w:id="16"/>
      <w:bookmarkEnd w:id="17"/>
      <w:r w:rsidR="00947651">
        <w:t>vod</w:t>
      </w:r>
      <w:bookmarkEnd w:id="18"/>
    </w:p>
    <w:p w14:paraId="7E6CA0AD" w14:textId="000DFCF7" w:rsidR="19078A27" w:rsidRDefault="4D56FC71" w:rsidP="19078A27">
      <w:pPr>
        <w:spacing w:before="240" w:after="240"/>
        <w:rPr>
          <w:szCs w:val="24"/>
        </w:rPr>
      </w:pPr>
      <w:r w:rsidRPr="72D711F4">
        <w:rPr>
          <w:szCs w:val="24"/>
        </w:rPr>
        <w:t xml:space="preserve">V dnešní době jsou kybernetické útoky mnohem častější než útoky fyzické, a právě proto je nezbytné jim předcházet. </w:t>
      </w:r>
      <w:r w:rsidR="009621DC">
        <w:rPr>
          <w:szCs w:val="24"/>
        </w:rPr>
        <w:t xml:space="preserve">Jednou z příčin může být veliké množství zranitelností ve zdrojovém kódu. </w:t>
      </w:r>
      <w:r w:rsidRPr="72D711F4">
        <w:rPr>
          <w:szCs w:val="24"/>
        </w:rPr>
        <w:t>Jedním z účinných opatření je bezpečný vývoj softwar</w:t>
      </w:r>
      <w:r w:rsidR="001869E7">
        <w:rPr>
          <w:szCs w:val="24"/>
        </w:rPr>
        <w:t>e</w:t>
      </w:r>
      <w:r w:rsidRPr="72D711F4">
        <w:rPr>
          <w:szCs w:val="24"/>
        </w:rPr>
        <w:t>, který pomáhá minimalizovat riziko</w:t>
      </w:r>
      <w:r w:rsidR="02AD31D3" w:rsidRPr="72D711F4">
        <w:rPr>
          <w:szCs w:val="24"/>
        </w:rPr>
        <w:t xml:space="preserve"> zneužití zranitelností.</w:t>
      </w:r>
      <w:r w:rsidR="1C15BEFB" w:rsidRPr="72D711F4">
        <w:rPr>
          <w:szCs w:val="24"/>
        </w:rPr>
        <w:t xml:space="preserve"> K dispozici </w:t>
      </w:r>
      <w:r w:rsidR="003D32BE">
        <w:rPr>
          <w:szCs w:val="24"/>
        </w:rPr>
        <w:t xml:space="preserve">je </w:t>
      </w:r>
      <w:r w:rsidR="1C15BEFB" w:rsidRPr="72D711F4">
        <w:rPr>
          <w:szCs w:val="24"/>
        </w:rPr>
        <w:t>řad</w:t>
      </w:r>
      <w:r w:rsidR="003D32BE">
        <w:rPr>
          <w:szCs w:val="24"/>
        </w:rPr>
        <w:t>a</w:t>
      </w:r>
      <w:r w:rsidR="1C15BEFB" w:rsidRPr="72D711F4">
        <w:rPr>
          <w:szCs w:val="24"/>
        </w:rPr>
        <w:t xml:space="preserve"> nástrojů a metod, které tento proces podporují – mezi nimi například statickou analýzu zdrojového kódu.</w:t>
      </w:r>
    </w:p>
    <w:p w14:paraId="6FD2355A" w14:textId="6723968A" w:rsidR="04074308" w:rsidRDefault="04074308" w:rsidP="72D711F4">
      <w:pPr>
        <w:spacing w:before="240" w:after="240"/>
        <w:rPr>
          <w:szCs w:val="24"/>
        </w:rPr>
      </w:pPr>
      <w:r w:rsidRPr="72D711F4">
        <w:rPr>
          <w:szCs w:val="24"/>
        </w:rPr>
        <w:t>Hlavním cílem této práce je porovnat různé nástroje pro statickou analýzu zdrojového kódu, a to z hlediska jejich vlastností, jako je podpora programovacích jazyků, rychlost odezvy či možnosti integrace do vývojov</w:t>
      </w:r>
      <w:r w:rsidR="5EE04647" w:rsidRPr="72D711F4">
        <w:rPr>
          <w:szCs w:val="24"/>
        </w:rPr>
        <w:t>ého procesu.</w:t>
      </w:r>
    </w:p>
    <w:p w14:paraId="0B25E9D9" w14:textId="3026B463" w:rsidR="5EE04647" w:rsidRDefault="5EE04647" w:rsidP="72D711F4">
      <w:pPr>
        <w:spacing w:before="240" w:after="240"/>
        <w:rPr>
          <w:szCs w:val="24"/>
        </w:rPr>
      </w:pPr>
      <w:r w:rsidRPr="72D711F4">
        <w:rPr>
          <w:szCs w:val="24"/>
        </w:rPr>
        <w:t>Práce je rozdělena do několika částí. V teoretické části je popsán</w:t>
      </w:r>
      <w:r w:rsidR="0B412F7D" w:rsidRPr="72D711F4">
        <w:rPr>
          <w:szCs w:val="24"/>
        </w:rPr>
        <w:t xml:space="preserve"> </w:t>
      </w:r>
      <w:r w:rsidRPr="72D711F4">
        <w:rPr>
          <w:szCs w:val="24"/>
        </w:rPr>
        <w:t>životní cyklus vývoje softwar</w:t>
      </w:r>
      <w:r w:rsidR="001869E7">
        <w:rPr>
          <w:szCs w:val="24"/>
        </w:rPr>
        <w:t>e</w:t>
      </w:r>
      <w:r w:rsidRPr="72D711F4">
        <w:rPr>
          <w:szCs w:val="24"/>
        </w:rPr>
        <w:t xml:space="preserve"> spolu s procesy, které s ním úzce </w:t>
      </w:r>
      <w:r w:rsidR="4BE7B014" w:rsidRPr="72D711F4">
        <w:rPr>
          <w:szCs w:val="24"/>
        </w:rPr>
        <w:t>souvisejí – verzování</w:t>
      </w:r>
      <w:r w:rsidRPr="72D711F4">
        <w:rPr>
          <w:szCs w:val="24"/>
        </w:rPr>
        <w:t xml:space="preserve"> vývoje, DevOps </w:t>
      </w:r>
      <w:r w:rsidR="001869E7">
        <w:rPr>
          <w:szCs w:val="24"/>
        </w:rPr>
        <w:br/>
      </w:r>
      <w:r w:rsidRPr="72D711F4">
        <w:rPr>
          <w:szCs w:val="24"/>
        </w:rPr>
        <w:t>a zásady bez</w:t>
      </w:r>
      <w:r w:rsidR="32273F12" w:rsidRPr="72D711F4">
        <w:rPr>
          <w:szCs w:val="24"/>
        </w:rPr>
        <w:t>pečného programování</w:t>
      </w:r>
      <w:r w:rsidR="7868A113" w:rsidRPr="72D711F4">
        <w:rPr>
          <w:szCs w:val="24"/>
        </w:rPr>
        <w:t xml:space="preserve">. </w:t>
      </w:r>
      <w:r w:rsidR="13CA9F0D" w:rsidRPr="72D711F4">
        <w:rPr>
          <w:szCs w:val="24"/>
        </w:rPr>
        <w:t>V další části jsou vysvětlen</w:t>
      </w:r>
      <w:r w:rsidR="281E7C4E" w:rsidRPr="72D711F4">
        <w:rPr>
          <w:szCs w:val="24"/>
        </w:rPr>
        <w:t>y</w:t>
      </w:r>
      <w:r w:rsidR="7868A113" w:rsidRPr="72D711F4">
        <w:rPr>
          <w:szCs w:val="24"/>
        </w:rPr>
        <w:t xml:space="preserve"> softwarov</w:t>
      </w:r>
      <w:r w:rsidR="25350A62" w:rsidRPr="72D711F4">
        <w:rPr>
          <w:szCs w:val="24"/>
        </w:rPr>
        <w:t>é</w:t>
      </w:r>
      <w:r w:rsidR="7868A113" w:rsidRPr="72D711F4">
        <w:rPr>
          <w:szCs w:val="24"/>
        </w:rPr>
        <w:t xml:space="preserve"> zranitelnost</w:t>
      </w:r>
      <w:r w:rsidR="432EEC21" w:rsidRPr="72D711F4">
        <w:rPr>
          <w:szCs w:val="24"/>
        </w:rPr>
        <w:t>i</w:t>
      </w:r>
      <w:r w:rsidR="1FCCC9BA" w:rsidRPr="72D711F4">
        <w:rPr>
          <w:szCs w:val="24"/>
        </w:rPr>
        <w:t>, jejich význam a představuje související klasifikační a hodnotící systémy CVE</w:t>
      </w:r>
      <w:r w:rsidR="00E21C19">
        <w:rPr>
          <w:szCs w:val="24"/>
        </w:rPr>
        <w:t xml:space="preserve"> (Common Vulnerabilities and Exposures) – seznam veřejně známých zranitelností a ohrožení informační bezpečnosti</w:t>
      </w:r>
      <w:r w:rsidR="1FCCC9BA" w:rsidRPr="72D711F4">
        <w:rPr>
          <w:szCs w:val="24"/>
        </w:rPr>
        <w:t>, CWE</w:t>
      </w:r>
      <w:r w:rsidR="00E21C19">
        <w:rPr>
          <w:szCs w:val="24"/>
        </w:rPr>
        <w:t xml:space="preserve"> (Common Weakness Enumeration)</w:t>
      </w:r>
      <w:r w:rsidR="00C833FD">
        <w:rPr>
          <w:szCs w:val="24"/>
        </w:rPr>
        <w:t xml:space="preserve"> – „slovník“ nebo katalog chyb, které se v softwaru a hardwaru opakují</w:t>
      </w:r>
      <w:r w:rsidR="1FCCC9BA" w:rsidRPr="72D711F4">
        <w:rPr>
          <w:szCs w:val="24"/>
        </w:rPr>
        <w:t xml:space="preserve"> a CVSS</w:t>
      </w:r>
      <w:r w:rsidR="00ED5C82">
        <w:rPr>
          <w:szCs w:val="24"/>
        </w:rPr>
        <w:t xml:space="preserve"> </w:t>
      </w:r>
      <w:r w:rsidR="00C833FD">
        <w:rPr>
          <w:szCs w:val="24"/>
        </w:rPr>
        <w:t>(Common Vulnerability Scoring System) – otevřený standard určený pro hodnocení a kvantifikaci závažnosti softwarových zranitelností</w:t>
      </w:r>
      <w:r w:rsidR="1FCCC9BA" w:rsidRPr="72D711F4">
        <w:rPr>
          <w:szCs w:val="24"/>
        </w:rPr>
        <w:t>. Závěr teoretické části se zaměřuje na problematiku bezpečnostní</w:t>
      </w:r>
      <w:r w:rsidR="4615CB03" w:rsidRPr="72D711F4">
        <w:rPr>
          <w:szCs w:val="24"/>
        </w:rPr>
        <w:t xml:space="preserve"> analýzy zdrojového kódu, obecný princip statické analýzy, fungování SAST nástrojů</w:t>
      </w:r>
      <w:r w:rsidR="001AF73A" w:rsidRPr="72D711F4">
        <w:rPr>
          <w:szCs w:val="24"/>
        </w:rPr>
        <w:t>,</w:t>
      </w:r>
      <w:r w:rsidR="4615CB03" w:rsidRPr="72D711F4">
        <w:rPr>
          <w:szCs w:val="24"/>
        </w:rPr>
        <w:t xml:space="preserve"> a nakonec i na srovnání vybraných SAST nástrojů z</w:t>
      </w:r>
      <w:r w:rsidR="2E17DED9" w:rsidRPr="72D711F4">
        <w:rPr>
          <w:szCs w:val="24"/>
        </w:rPr>
        <w:t xml:space="preserve"> pohledu jejich vlastností a praktického využití.</w:t>
      </w:r>
    </w:p>
    <w:p w14:paraId="63458306" w14:textId="0E76C1EE" w:rsidR="491CF47F" w:rsidRDefault="11583C2B" w:rsidP="72D711F4">
      <w:pPr>
        <w:pStyle w:val="Nadpis1"/>
      </w:pPr>
      <w:bookmarkStart w:id="19" w:name="_Toc515880878"/>
      <w:bookmarkStart w:id="20" w:name="_Toc144746918"/>
      <w:bookmarkStart w:id="21" w:name="_Toc144753389"/>
      <w:bookmarkStart w:id="22" w:name="_Toc145263658"/>
      <w:bookmarkStart w:id="23" w:name="_Toc145265084"/>
      <w:bookmarkStart w:id="24" w:name="_Toc145265101"/>
      <w:bookmarkStart w:id="25" w:name="_Toc145265118"/>
      <w:bookmarkStart w:id="26" w:name="_Toc145265195"/>
      <w:bookmarkStart w:id="27" w:name="_Toc145265384"/>
      <w:bookmarkStart w:id="28" w:name="_Toc145265617"/>
      <w:bookmarkStart w:id="29" w:name="_Toc145265956"/>
      <w:bookmarkStart w:id="30" w:name="_Toc145266552"/>
      <w:bookmarkStart w:id="31" w:name="_Ref218266099"/>
      <w:bookmarkStart w:id="32" w:name="_Toc218357355"/>
      <w:r>
        <w:lastRenderedPageBreak/>
        <w:t>Teoretická čás</w:t>
      </w:r>
      <w:r w:rsidR="32511246">
        <w:t>t</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1698A1" w14:textId="528AB724" w:rsidR="32511246" w:rsidRDefault="32511246" w:rsidP="72D711F4">
      <w:pPr>
        <w:pStyle w:val="Pokraovn"/>
      </w:pPr>
      <w:r>
        <w:t>Teoretická část se zaměřuje na bezpečný vývoj softwar</w:t>
      </w:r>
      <w:r w:rsidR="009621DC">
        <w:t>e</w:t>
      </w:r>
      <w:r>
        <w:t xml:space="preserve"> prevenci jeho zranitelností. </w:t>
      </w:r>
      <w:r w:rsidR="2D42C050">
        <w:t>Úvodem se zaměřuje na životní cyklus vývoje, verzování, DevOps a principy bezpečného kódu. Dále se věnuje softwarovým zranitelnostem, kategorizaci</w:t>
      </w:r>
      <w:r w:rsidR="009621DC">
        <w:t xml:space="preserve"> </w:t>
      </w:r>
      <w:r w:rsidR="0D53712F">
        <w:t>a</w:t>
      </w:r>
      <w:r w:rsidR="009621DC">
        <w:t> </w:t>
      </w:r>
      <w:r w:rsidR="0D53712F">
        <w:t xml:space="preserve">hodnocení. </w:t>
      </w:r>
      <w:r w:rsidR="47760A5A">
        <w:t>Závěrem se zaměřuje na bezpečnostní analýzu zdrojového kódu, statickou analýzu a srovnání vybraných SAST nástrojů pro odhalování chyb a rizik.</w:t>
      </w:r>
    </w:p>
    <w:p w14:paraId="7FA8737C" w14:textId="0311F62C" w:rsidR="00E1212D" w:rsidRPr="00FA61D4" w:rsidRDefault="491CF47F" w:rsidP="005129DC">
      <w:pPr>
        <w:pStyle w:val="Nadpis2"/>
      </w:pPr>
      <w:bookmarkStart w:id="33" w:name="_Toc218357356"/>
      <w:r>
        <w:t>Životní cyklus vývoje software</w:t>
      </w:r>
      <w:bookmarkEnd w:id="33"/>
    </w:p>
    <w:p w14:paraId="067255BF" w14:textId="6E8E4D0C" w:rsidR="7CF45697" w:rsidRDefault="745C65CF" w:rsidP="72D711F4">
      <w:pPr>
        <w:spacing w:before="240" w:after="240"/>
      </w:pPr>
      <w:r>
        <w:t>Ž</w:t>
      </w:r>
      <w:r w:rsidR="76A1230F">
        <w:t>ivotní cyklus vývoje softwar</w:t>
      </w:r>
      <w:r w:rsidR="001869E7">
        <w:t>e</w:t>
      </w:r>
      <w:r w:rsidR="00E10498">
        <w:t>, tzv. SDLC (Software Development Life Cycle)</w:t>
      </w:r>
      <w:r w:rsidR="76A1230F">
        <w:t xml:space="preserve"> </w:t>
      </w:r>
      <w:r w:rsidR="445A62B3">
        <w:t>je strukturovaný a systematický proces, který vede vývoj softwar</w:t>
      </w:r>
      <w:r w:rsidR="001869E7">
        <w:t>e</w:t>
      </w:r>
      <w:r w:rsidR="445A62B3">
        <w:t xml:space="preserve"> od jeho návrhu až po nasazení a údržbu. SDLC poskytuje jasný rámec pro plánování, tvorbu a</w:t>
      </w:r>
      <w:r w:rsidR="00E10498">
        <w:t> </w:t>
      </w:r>
      <w:r w:rsidR="445A62B3">
        <w:t>správu aplikací</w:t>
      </w:r>
      <w:r w:rsidR="00E10498">
        <w:t>,</w:t>
      </w:r>
      <w:r w:rsidR="445A62B3">
        <w:t xml:space="preserve"> a zajišťuje</w:t>
      </w:r>
      <w:r w:rsidR="00E10498">
        <w:t>,</w:t>
      </w:r>
      <w:r w:rsidR="445A62B3">
        <w:t xml:space="preserve"> </w:t>
      </w:r>
      <w:r w:rsidR="453E93E5">
        <w:t xml:space="preserve">že vývoj probíhá efektivně a v souladu s požadavky projektu </w:t>
      </w:r>
      <w:r w:rsidR="00BE07B0">
        <w:br/>
      </w:r>
      <w:r w:rsidR="453E93E5">
        <w:t>a očekáváními uživatelů</w:t>
      </w:r>
      <w:r w:rsidR="00666005">
        <w:t xml:space="preserve"> </w:t>
      </w:r>
      <w:r w:rsidR="00666005">
        <w:fldChar w:fldCharType="begin"/>
      </w:r>
      <w:r w:rsidR="00666005">
        <w:instrText xml:space="preserve"> REF _Ref213518487 \r \h </w:instrText>
      </w:r>
      <w:r w:rsidR="00666005">
        <w:fldChar w:fldCharType="separate"/>
      </w:r>
      <w:r w:rsidR="001D2882">
        <w:t>[1]</w:t>
      </w:r>
      <w:r w:rsidR="00666005">
        <w:fldChar w:fldCharType="end"/>
      </w:r>
      <w:r w:rsidR="453E93E5">
        <w:t>.</w:t>
      </w:r>
    </w:p>
    <w:p w14:paraId="5B315055" w14:textId="72216E43" w:rsidR="7CF45697" w:rsidRDefault="745C65CF" w:rsidP="19078A27">
      <w:pPr>
        <w:spacing w:before="240" w:after="240"/>
      </w:pPr>
      <w:r w:rsidRPr="19078A27">
        <w:rPr>
          <w:szCs w:val="24"/>
        </w:rPr>
        <w:t>Proces SDLC se obvykle dělí do několika fází</w:t>
      </w:r>
      <w:r w:rsidR="00666005">
        <w:rPr>
          <w:szCs w:val="24"/>
        </w:rPr>
        <w:t xml:space="preserve"> </w:t>
      </w:r>
      <w:r w:rsidR="00666005">
        <w:rPr>
          <w:szCs w:val="24"/>
        </w:rPr>
        <w:fldChar w:fldCharType="begin"/>
      </w:r>
      <w:r w:rsidR="00666005">
        <w:rPr>
          <w:szCs w:val="24"/>
        </w:rPr>
        <w:instrText xml:space="preserve"> REF _Ref213518487 \r \h </w:instrText>
      </w:r>
      <w:r w:rsidR="00666005">
        <w:rPr>
          <w:szCs w:val="24"/>
        </w:rPr>
      </w:r>
      <w:r w:rsidR="00666005">
        <w:rPr>
          <w:szCs w:val="24"/>
        </w:rPr>
        <w:fldChar w:fldCharType="separate"/>
      </w:r>
      <w:r w:rsidR="001D2882">
        <w:rPr>
          <w:szCs w:val="24"/>
        </w:rPr>
        <w:t>[1]</w:t>
      </w:r>
      <w:r w:rsidR="00666005">
        <w:rPr>
          <w:szCs w:val="24"/>
        </w:rPr>
        <w:fldChar w:fldCharType="end"/>
      </w:r>
      <w:r w:rsidRPr="19078A27">
        <w:rPr>
          <w:szCs w:val="24"/>
        </w:rPr>
        <w:t>:</w:t>
      </w:r>
    </w:p>
    <w:p w14:paraId="5BD3B75C" w14:textId="1EEF9D5A" w:rsidR="745C65CF" w:rsidRDefault="745C65CF" w:rsidP="00016596">
      <w:pPr>
        <w:pStyle w:val="Odstavecseseznamem"/>
        <w:numPr>
          <w:ilvl w:val="0"/>
          <w:numId w:val="1"/>
        </w:numPr>
        <w:spacing w:before="240" w:after="240" w:line="360" w:lineRule="auto"/>
        <w:rPr>
          <w:rFonts w:eastAsia="Times New Roman" w:cs="Times New Roman"/>
        </w:rPr>
      </w:pPr>
      <w:r w:rsidRPr="00E57E27">
        <w:rPr>
          <w:rFonts w:eastAsia="Times New Roman" w:cs="Times New Roman"/>
          <w:b/>
          <w:bCs/>
        </w:rPr>
        <w:t>Plánování</w:t>
      </w:r>
      <w:r w:rsidR="00E10498" w:rsidRPr="73132494">
        <w:rPr>
          <w:rFonts w:eastAsia="Times New Roman" w:cs="Times New Roman"/>
        </w:rPr>
        <w:t xml:space="preserve"> – </w:t>
      </w:r>
      <w:r w:rsidR="1675355F" w:rsidRPr="73132494">
        <w:rPr>
          <w:rFonts w:eastAsia="Times New Roman" w:cs="Times New Roman"/>
        </w:rPr>
        <w:t>Identifik</w:t>
      </w:r>
      <w:r w:rsidR="1F38A80D" w:rsidRPr="73132494">
        <w:rPr>
          <w:rFonts w:eastAsia="Times New Roman" w:cs="Times New Roman"/>
        </w:rPr>
        <w:t>ovat</w:t>
      </w:r>
      <w:r w:rsidR="1675355F" w:rsidRPr="73132494">
        <w:rPr>
          <w:rFonts w:eastAsia="Times New Roman" w:cs="Times New Roman"/>
        </w:rPr>
        <w:t xml:space="preserve"> rozsah, cíl a požadavk</w:t>
      </w:r>
      <w:r w:rsidR="009621DC">
        <w:rPr>
          <w:rFonts w:eastAsia="Times New Roman" w:cs="Times New Roman"/>
        </w:rPr>
        <w:t>y</w:t>
      </w:r>
      <w:r w:rsidR="1675355F" w:rsidRPr="73132494">
        <w:rPr>
          <w:rFonts w:eastAsia="Times New Roman" w:cs="Times New Roman"/>
        </w:rPr>
        <w:t xml:space="preserve"> projektu</w:t>
      </w:r>
    </w:p>
    <w:p w14:paraId="55AA53E7" w14:textId="6974521F"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Analýza</w:t>
      </w:r>
      <w:r w:rsidR="00E10498" w:rsidRPr="73132494">
        <w:rPr>
          <w:rFonts w:eastAsia="Times New Roman" w:cs="Times New Roman"/>
        </w:rPr>
        <w:t xml:space="preserve"> – </w:t>
      </w:r>
      <w:r w:rsidR="400540D8" w:rsidRPr="73132494">
        <w:rPr>
          <w:rFonts w:eastAsia="Times New Roman" w:cs="Times New Roman"/>
        </w:rPr>
        <w:t>Shrom</w:t>
      </w:r>
      <w:r w:rsidR="003AF787" w:rsidRPr="73132494">
        <w:rPr>
          <w:rFonts w:eastAsia="Times New Roman" w:cs="Times New Roman"/>
        </w:rPr>
        <w:t>áždit</w:t>
      </w:r>
      <w:r w:rsidR="400540D8" w:rsidRPr="73132494">
        <w:rPr>
          <w:rFonts w:eastAsia="Times New Roman" w:cs="Times New Roman"/>
        </w:rPr>
        <w:t xml:space="preserve"> a </w:t>
      </w:r>
      <w:r w:rsidR="2FF27CF0" w:rsidRPr="73132494">
        <w:rPr>
          <w:rFonts w:eastAsia="Times New Roman" w:cs="Times New Roman"/>
        </w:rPr>
        <w:t>zkontrolovat</w:t>
      </w:r>
      <w:r w:rsidR="400540D8" w:rsidRPr="73132494">
        <w:rPr>
          <w:rFonts w:eastAsia="Times New Roman" w:cs="Times New Roman"/>
        </w:rPr>
        <w:t xml:space="preserve"> dat</w:t>
      </w:r>
      <w:r w:rsidR="646F7C2D" w:rsidRPr="73132494">
        <w:rPr>
          <w:rFonts w:eastAsia="Times New Roman" w:cs="Times New Roman"/>
        </w:rPr>
        <w:t>a</w:t>
      </w:r>
      <w:r w:rsidR="400540D8" w:rsidRPr="73132494">
        <w:rPr>
          <w:rFonts w:eastAsia="Times New Roman" w:cs="Times New Roman"/>
        </w:rPr>
        <w:t xml:space="preserve"> o požada</w:t>
      </w:r>
      <w:r w:rsidR="36CD1268" w:rsidRPr="73132494">
        <w:rPr>
          <w:rFonts w:eastAsia="Times New Roman" w:cs="Times New Roman"/>
        </w:rPr>
        <w:t>vky</w:t>
      </w:r>
      <w:r w:rsidR="400540D8" w:rsidRPr="73132494">
        <w:rPr>
          <w:rFonts w:eastAsia="Times New Roman" w:cs="Times New Roman"/>
        </w:rPr>
        <w:t xml:space="preserve"> projektu</w:t>
      </w:r>
    </w:p>
    <w:p w14:paraId="105E8315" w14:textId="2E7F5398"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Návrh</w:t>
      </w:r>
      <w:r w:rsidR="00E10498" w:rsidRPr="73132494">
        <w:rPr>
          <w:rFonts w:eastAsia="Times New Roman" w:cs="Times New Roman"/>
        </w:rPr>
        <w:t xml:space="preserve"> – </w:t>
      </w:r>
      <w:r w:rsidR="62B79F91" w:rsidRPr="73132494">
        <w:rPr>
          <w:rFonts w:eastAsia="Times New Roman" w:cs="Times New Roman"/>
        </w:rPr>
        <w:t>Defino</w:t>
      </w:r>
      <w:r w:rsidR="6462E195" w:rsidRPr="73132494">
        <w:rPr>
          <w:rFonts w:eastAsia="Times New Roman" w:cs="Times New Roman"/>
        </w:rPr>
        <w:t>vat</w:t>
      </w:r>
      <w:r w:rsidR="62B79F91" w:rsidRPr="73132494">
        <w:rPr>
          <w:rFonts w:eastAsia="Times New Roman" w:cs="Times New Roman"/>
        </w:rPr>
        <w:t xml:space="preserve"> architektury projektu</w:t>
      </w:r>
    </w:p>
    <w:p w14:paraId="5BA8FBA4" w14:textId="65B6AA02"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Kódování</w:t>
      </w:r>
      <w:r w:rsidR="00E10498" w:rsidRPr="73132494">
        <w:rPr>
          <w:rFonts w:eastAsia="Times New Roman" w:cs="Times New Roman"/>
        </w:rPr>
        <w:t xml:space="preserve"> – </w:t>
      </w:r>
      <w:r w:rsidR="2CDC4F4D" w:rsidRPr="73132494">
        <w:rPr>
          <w:rFonts w:eastAsia="Times New Roman" w:cs="Times New Roman"/>
        </w:rPr>
        <w:t>Naps</w:t>
      </w:r>
      <w:r w:rsidR="37D601C2" w:rsidRPr="73132494">
        <w:rPr>
          <w:rFonts w:eastAsia="Times New Roman" w:cs="Times New Roman"/>
        </w:rPr>
        <w:t>at</w:t>
      </w:r>
      <w:r w:rsidR="2CDC4F4D" w:rsidRPr="73132494">
        <w:rPr>
          <w:rFonts w:eastAsia="Times New Roman" w:cs="Times New Roman"/>
        </w:rPr>
        <w:t xml:space="preserve"> počáteční kód</w:t>
      </w:r>
    </w:p>
    <w:p w14:paraId="1145B1D6" w14:textId="2BA50CFB"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Testování</w:t>
      </w:r>
      <w:r w:rsidR="00E10498" w:rsidRPr="73132494">
        <w:rPr>
          <w:rFonts w:eastAsia="Times New Roman" w:cs="Times New Roman"/>
        </w:rPr>
        <w:t xml:space="preserve"> – </w:t>
      </w:r>
      <w:r w:rsidR="1C2F6467" w:rsidRPr="73132494">
        <w:rPr>
          <w:rFonts w:eastAsia="Times New Roman" w:cs="Times New Roman"/>
        </w:rPr>
        <w:t>Otestovat</w:t>
      </w:r>
      <w:r w:rsidR="446BED5B" w:rsidRPr="73132494">
        <w:rPr>
          <w:rFonts w:eastAsia="Times New Roman" w:cs="Times New Roman"/>
        </w:rPr>
        <w:t xml:space="preserve"> kód a odstran</w:t>
      </w:r>
      <w:r w:rsidR="241EFB9C" w:rsidRPr="73132494">
        <w:rPr>
          <w:rFonts w:eastAsia="Times New Roman" w:cs="Times New Roman"/>
        </w:rPr>
        <w:t>it</w:t>
      </w:r>
      <w:r w:rsidR="446BED5B" w:rsidRPr="73132494">
        <w:rPr>
          <w:rFonts w:eastAsia="Times New Roman" w:cs="Times New Roman"/>
        </w:rPr>
        <w:t xml:space="preserve"> chyb</w:t>
      </w:r>
      <w:r w:rsidR="0959489B" w:rsidRPr="73132494">
        <w:rPr>
          <w:rFonts w:eastAsia="Times New Roman" w:cs="Times New Roman"/>
        </w:rPr>
        <w:t>y</w:t>
      </w:r>
    </w:p>
    <w:p w14:paraId="294E692F" w14:textId="75EFD57E"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Nasazení</w:t>
      </w:r>
      <w:r w:rsidR="00E10498" w:rsidRPr="73132494">
        <w:rPr>
          <w:rFonts w:eastAsia="Times New Roman" w:cs="Times New Roman"/>
        </w:rPr>
        <w:t xml:space="preserve"> – </w:t>
      </w:r>
      <w:r w:rsidR="612841C9" w:rsidRPr="73132494">
        <w:rPr>
          <w:rFonts w:eastAsia="Times New Roman" w:cs="Times New Roman"/>
        </w:rPr>
        <w:t>Nasa</w:t>
      </w:r>
      <w:r w:rsidR="41E64E32" w:rsidRPr="73132494">
        <w:rPr>
          <w:rFonts w:eastAsia="Times New Roman" w:cs="Times New Roman"/>
        </w:rPr>
        <w:t>dit</w:t>
      </w:r>
      <w:r w:rsidR="612841C9" w:rsidRPr="73132494">
        <w:rPr>
          <w:rFonts w:eastAsia="Times New Roman" w:cs="Times New Roman"/>
        </w:rPr>
        <w:t xml:space="preserve"> kód do produkčního prostředí</w:t>
      </w:r>
    </w:p>
    <w:p w14:paraId="4AC5D0AB" w14:textId="0CDE3A96" w:rsidR="00954B6B"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Údržba</w:t>
      </w:r>
      <w:r w:rsidR="00E10498" w:rsidRPr="73132494">
        <w:rPr>
          <w:rFonts w:eastAsia="Times New Roman" w:cs="Times New Roman"/>
        </w:rPr>
        <w:t xml:space="preserve"> – </w:t>
      </w:r>
      <w:r w:rsidR="0E786676" w:rsidRPr="73132494">
        <w:rPr>
          <w:rFonts w:eastAsia="Times New Roman" w:cs="Times New Roman"/>
        </w:rPr>
        <w:t>Průběžn</w:t>
      </w:r>
      <w:r w:rsidR="54EBFA3B" w:rsidRPr="73132494">
        <w:rPr>
          <w:rFonts w:eastAsia="Times New Roman" w:cs="Times New Roman"/>
        </w:rPr>
        <w:t>ě provádět</w:t>
      </w:r>
      <w:r w:rsidR="0E786676" w:rsidRPr="73132494">
        <w:rPr>
          <w:rFonts w:eastAsia="Times New Roman" w:cs="Times New Roman"/>
        </w:rPr>
        <w:t xml:space="preserve"> opravy a vylepšení</w:t>
      </w:r>
    </w:p>
    <w:p w14:paraId="7A201FE9" w14:textId="34E00DAD" w:rsidR="00B178D7" w:rsidRDefault="00B178D7" w:rsidP="00B178D7">
      <w:pPr>
        <w:spacing w:before="240" w:after="240"/>
      </w:pPr>
      <w:r>
        <w:t>Tento proces je znázorněn na obrázku</w:t>
      </w:r>
      <w:r w:rsidR="00F51B64">
        <w:t xml:space="preserve"> </w:t>
      </w:r>
      <w:r w:rsidR="00F51B64">
        <w:fldChar w:fldCharType="begin"/>
      </w:r>
      <w:r w:rsidR="00F51B64">
        <w:instrText xml:space="preserve"> REF _Ref218263636 \h \# 0 </w:instrText>
      </w:r>
      <w:r w:rsidR="00F51B64">
        <w:fldChar w:fldCharType="separate"/>
      </w:r>
      <w:r w:rsidR="001D2882">
        <w:t>1</w:t>
      </w:r>
      <w:r w:rsidR="00F51B64">
        <w:fldChar w:fldCharType="end"/>
      </w:r>
      <w:r>
        <w:t>.</w:t>
      </w:r>
    </w:p>
    <w:p w14:paraId="233739F4" w14:textId="77777777" w:rsidR="007C2187" w:rsidRDefault="007C2187" w:rsidP="007C2187">
      <w:pPr>
        <w:pStyle w:val="Obrzek"/>
        <w:keepNext/>
      </w:pPr>
      <w:r>
        <w:rPr>
          <w:noProof/>
        </w:rPr>
        <w:lastRenderedPageBreak/>
        <w:drawing>
          <wp:inline distT="0" distB="0" distL="0" distR="0" wp14:anchorId="2711E4EE" wp14:editId="5F4D3BD0">
            <wp:extent cx="4962525" cy="52959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5295900"/>
                    </a:xfrm>
                    <a:prstGeom prst="rect">
                      <a:avLst/>
                    </a:prstGeom>
                    <a:noFill/>
                    <a:ln>
                      <a:noFill/>
                    </a:ln>
                  </pic:spPr>
                </pic:pic>
              </a:graphicData>
            </a:graphic>
          </wp:inline>
        </w:drawing>
      </w:r>
    </w:p>
    <w:p w14:paraId="3AEB4DC5" w14:textId="4AEC82CD" w:rsidR="001A3262" w:rsidRPr="001A3262" w:rsidRDefault="007C2187" w:rsidP="008A03EB">
      <w:pPr>
        <w:pStyle w:val="Titulek"/>
      </w:pPr>
      <w:bookmarkStart w:id="34" w:name="_Ref218263636"/>
      <w:bookmarkStart w:id="35" w:name="_Toc221174106"/>
      <w:r>
        <w:t xml:space="preserve">Obrázek </w:t>
      </w:r>
      <w:fldSimple w:instr=" SEQ Obrázek \* ARABIC ">
        <w:r w:rsidR="00522561">
          <w:rPr>
            <w:noProof/>
          </w:rPr>
          <w:t>1</w:t>
        </w:r>
      </w:fldSimple>
      <w:bookmarkEnd w:id="34"/>
      <w:r>
        <w:t xml:space="preserve"> Proces SDLC</w:t>
      </w:r>
      <w:bookmarkEnd w:id="35"/>
    </w:p>
    <w:p w14:paraId="5630279B" w14:textId="60082B13" w:rsidR="000177F6" w:rsidRDefault="000177F6" w:rsidP="000177F6">
      <w:pPr>
        <w:pStyle w:val="Nadpis3"/>
      </w:pPr>
      <w:bookmarkStart w:id="36" w:name="_Toc218357357"/>
      <w:r>
        <w:t>Modely SDLC</w:t>
      </w:r>
      <w:bookmarkEnd w:id="36"/>
    </w:p>
    <w:p w14:paraId="3FB127DE" w14:textId="3BB6282D" w:rsidR="00C76EA7" w:rsidRDefault="00C76EA7" w:rsidP="00600F5D">
      <w:pPr>
        <w:spacing w:before="240" w:after="240"/>
        <w:jc w:val="left"/>
        <w:rPr>
          <w:rFonts w:eastAsiaTheme="minorHAnsi" w:cstheme="minorBidi"/>
          <w:color w:val="auto"/>
          <w:szCs w:val="22"/>
          <w:lang w:eastAsia="en-US"/>
        </w:rPr>
      </w:pPr>
      <w:r>
        <w:t>SDLC má i mnoho modelů:</w:t>
      </w:r>
    </w:p>
    <w:p w14:paraId="7CDEC498" w14:textId="01272D85" w:rsidR="00600F5D" w:rsidRPr="000177F6" w:rsidRDefault="00600F5D" w:rsidP="00600F5D">
      <w:pPr>
        <w:spacing w:before="240" w:after="240"/>
        <w:jc w:val="left"/>
        <w:rPr>
          <w:b/>
          <w:bCs/>
        </w:rPr>
      </w:pPr>
      <w:r w:rsidRPr="000177F6">
        <w:rPr>
          <w:b/>
          <w:bCs/>
        </w:rPr>
        <w:t>Vodopá</w:t>
      </w:r>
      <w:r w:rsidR="009533DA" w:rsidRPr="000177F6">
        <w:rPr>
          <w:b/>
          <w:bCs/>
        </w:rPr>
        <w:t>d</w:t>
      </w:r>
    </w:p>
    <w:p w14:paraId="3FB4308C" w14:textId="6AF6CFF1" w:rsidR="00600F5D" w:rsidRDefault="00600F5D" w:rsidP="00CF4A12">
      <w:pPr>
        <w:spacing w:before="240" w:after="240"/>
        <w:rPr>
          <w:ins w:id="37" w:author="Havelková Simona" w:date="2026-02-05T09:08:00Z"/>
        </w:rPr>
      </w:pPr>
      <w:r>
        <w:t>Tento model byl prvním procesním modelem. Označuje se jako lineárně-sekvenční model životního cyklu. Každá fáze musí být dokončena před zahájením další fáze. V modelu Vodopád se fáze nepřekrývají</w:t>
      </w:r>
      <w:r w:rsidR="00666005">
        <w:t xml:space="preserve"> </w:t>
      </w:r>
      <w:r w:rsidR="00F44775">
        <w:fldChar w:fldCharType="begin"/>
      </w:r>
      <w:r w:rsidR="00F44775">
        <w:instrText xml:space="preserve"> REF _Ref213518500 \r \h </w:instrText>
      </w:r>
      <w:r w:rsidR="00CF4A12">
        <w:instrText xml:space="preserve"> \* MERGEFORMAT </w:instrText>
      </w:r>
      <w:r w:rsidR="00F44775">
        <w:fldChar w:fldCharType="separate"/>
      </w:r>
      <w:r w:rsidR="001D2882">
        <w:t>[2]</w:t>
      </w:r>
      <w:r w:rsidR="00F44775">
        <w:fldChar w:fldCharType="end"/>
      </w:r>
      <w:r w:rsidR="00666005">
        <w:t>.</w:t>
      </w:r>
      <w:r w:rsidR="00B178D7">
        <w:t xml:space="preserve"> Obrázek </w:t>
      </w:r>
      <w:r w:rsidR="008E4573">
        <w:fldChar w:fldCharType="begin"/>
      </w:r>
      <w:r w:rsidR="008E4573">
        <w:instrText xml:space="preserve"> REF _Ref221175035 \h \# 0 </w:instrText>
      </w:r>
      <w:r w:rsidR="008E4573">
        <w:fldChar w:fldCharType="separate"/>
      </w:r>
      <w:r w:rsidR="008E4573">
        <w:rPr>
          <w:noProof/>
        </w:rPr>
        <w:t>2</w:t>
      </w:r>
      <w:r w:rsidR="008E4573">
        <w:fldChar w:fldCharType="end"/>
      </w:r>
      <w:r w:rsidR="00B178D7">
        <w:t xml:space="preserve"> znázorňuje průběh tohoto modelu.</w:t>
      </w:r>
    </w:p>
    <w:p w14:paraId="312DD370" w14:textId="77777777" w:rsidR="0001748D" w:rsidRDefault="00792512" w:rsidP="0001748D">
      <w:pPr>
        <w:pStyle w:val="Obrzek"/>
        <w:keepNext/>
      </w:pPr>
      <w:ins w:id="38" w:author="Havelková Simona" w:date="2026-02-05T09:08:00Z">
        <w:r>
          <w:rPr>
            <w:noProof/>
          </w:rPr>
          <w:drawing>
            <wp:inline distT="0" distB="0" distL="0" distR="0" wp14:anchorId="799A7074" wp14:editId="2801DB71">
              <wp:extent cx="2581275" cy="3819525"/>
              <wp:effectExtent l="0" t="0" r="9525" b="952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vodpoad.png"/>
                      <pic:cNvPicPr/>
                    </pic:nvPicPr>
                    <pic:blipFill>
                      <a:blip r:embed="rId14">
                        <a:extLst>
                          <a:ext uri="{28A0092B-C50C-407E-A947-70E740481C1C}">
                            <a14:useLocalDpi xmlns:a14="http://schemas.microsoft.com/office/drawing/2010/main" val="0"/>
                          </a:ext>
                        </a:extLst>
                      </a:blip>
                      <a:stretch>
                        <a:fillRect/>
                      </a:stretch>
                    </pic:blipFill>
                    <pic:spPr>
                      <a:xfrm>
                        <a:off x="0" y="0"/>
                        <a:ext cx="2581275" cy="3819525"/>
                      </a:xfrm>
                      <a:prstGeom prst="rect">
                        <a:avLst/>
                      </a:prstGeom>
                    </pic:spPr>
                  </pic:pic>
                </a:graphicData>
              </a:graphic>
            </wp:inline>
          </w:drawing>
        </w:r>
      </w:ins>
    </w:p>
    <w:p w14:paraId="4C7AC74D" w14:textId="6E11FA86" w:rsidR="00792512" w:rsidRDefault="0001748D" w:rsidP="0001748D">
      <w:pPr>
        <w:pStyle w:val="Titulek"/>
        <w:rPr>
          <w:ins w:id="39" w:author="Havelková Simona" w:date="2026-02-05T09:08:00Z"/>
        </w:rPr>
      </w:pPr>
      <w:bookmarkStart w:id="40" w:name="_Ref221175035"/>
      <w:r>
        <w:t xml:space="preserve">Obrázek </w:t>
      </w:r>
      <w:fldSimple w:instr=" SEQ Obrázek \* ARABIC ">
        <w:r w:rsidR="00522561">
          <w:rPr>
            <w:noProof/>
          </w:rPr>
          <w:t>2</w:t>
        </w:r>
      </w:fldSimple>
      <w:bookmarkEnd w:id="40"/>
      <w:r>
        <w:t xml:space="preserve"> Vodopádový </w:t>
      </w:r>
      <w:r w:rsidR="007D2358">
        <w:t>model</w:t>
      </w:r>
    </w:p>
    <w:p w14:paraId="5EB5D7B5" w14:textId="7F7D80F5" w:rsidR="00600F5D" w:rsidRPr="000177F6" w:rsidRDefault="00030986" w:rsidP="00600F5D">
      <w:pPr>
        <w:spacing w:before="240" w:after="240"/>
        <w:jc w:val="left"/>
        <w:rPr>
          <w:rFonts w:eastAsiaTheme="minorHAnsi"/>
          <w:b/>
          <w:bCs/>
        </w:rPr>
      </w:pPr>
      <w:r w:rsidRPr="000177F6">
        <w:rPr>
          <w:rFonts w:eastAsiaTheme="minorHAnsi"/>
          <w:b/>
          <w:bCs/>
        </w:rPr>
        <w:t>V-model</w:t>
      </w:r>
    </w:p>
    <w:p w14:paraId="355F933E" w14:textId="44DF2226" w:rsidR="00030986" w:rsidRDefault="00030986" w:rsidP="00CF4A12">
      <w:pPr>
        <w:spacing w:before="240" w:after="240"/>
        <w:rPr>
          <w:rFonts w:eastAsiaTheme="minorHAnsi"/>
        </w:rPr>
      </w:pPr>
      <w:r>
        <w:rPr>
          <w:rFonts w:eastAsiaTheme="minorHAnsi"/>
        </w:rPr>
        <w:t>Dalším modelem SDLC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w:t>
      </w:r>
      <w:r w:rsidR="00666005">
        <w:rPr>
          <w:rFonts w:eastAsiaTheme="minorHAnsi"/>
        </w:rPr>
        <w:t xml:space="preserve"> </w:t>
      </w:r>
      <w:r w:rsidR="002B4A5F">
        <w:rPr>
          <w:rFonts w:eastAsiaTheme="minorHAnsi"/>
        </w:rPr>
        <w:fldChar w:fldCharType="begin"/>
      </w:r>
      <w:r w:rsidR="002B4A5F">
        <w:rPr>
          <w:rFonts w:eastAsiaTheme="minorHAnsi"/>
        </w:rPr>
        <w:instrText xml:space="preserve"> REF _Ref213518765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[3]</w:t>
      </w:r>
      <w:r w:rsidR="002B4A5F">
        <w:rPr>
          <w:rFonts w:eastAsiaTheme="minorHAnsi"/>
        </w:rPr>
        <w:fldChar w:fldCharType="end"/>
      </w:r>
      <w:r w:rsidR="00666005">
        <w:rPr>
          <w:rFonts w:eastAsiaTheme="minorHAnsi"/>
        </w:rPr>
        <w:t>.</w:t>
      </w:r>
      <w:r w:rsidR="00B178D7">
        <w:rPr>
          <w:rFonts w:eastAsiaTheme="minorHAnsi"/>
        </w:rPr>
        <w:t xml:space="preserve"> Průběh je zobrazen na obrázku</w:t>
      </w:r>
      <w:r w:rsidR="009539D5">
        <w:rPr>
          <w:rFonts w:eastAsiaTheme="minorHAnsi"/>
        </w:rPr>
        <w:t xml:space="preserve"> </w:t>
      </w:r>
      <w:r w:rsidR="009539D5">
        <w:rPr>
          <w:rFonts w:eastAsiaTheme="minorHAnsi"/>
        </w:rPr>
        <w:fldChar w:fldCharType="begin"/>
      </w:r>
      <w:r w:rsidR="009539D5">
        <w:rPr>
          <w:rFonts w:eastAsiaTheme="minorHAnsi"/>
        </w:rPr>
        <w:instrText xml:space="preserve"> REF _Ref221175096 \h \# 0 </w:instrText>
      </w:r>
      <w:r w:rsidR="009539D5">
        <w:rPr>
          <w:rFonts w:eastAsiaTheme="minorHAnsi"/>
        </w:rPr>
      </w:r>
      <w:r w:rsidR="009539D5">
        <w:rPr>
          <w:rFonts w:eastAsiaTheme="minorHAnsi"/>
        </w:rPr>
        <w:fldChar w:fldCharType="separate"/>
      </w:r>
      <w:r w:rsidR="009539D5">
        <w:rPr>
          <w:noProof/>
        </w:rPr>
        <w:t>3</w:t>
      </w:r>
      <w:r w:rsidR="009539D5">
        <w:rPr>
          <w:rFonts w:eastAsiaTheme="minorHAnsi"/>
        </w:rPr>
        <w:fldChar w:fldCharType="end"/>
      </w:r>
      <w:r w:rsidR="00B178D7">
        <w:rPr>
          <w:rFonts w:eastAsiaTheme="minorHAnsi"/>
        </w:rPr>
        <w:t>.</w:t>
      </w:r>
    </w:p>
    <w:p w14:paraId="2AF51CAA" w14:textId="77777777" w:rsidR="001D635B" w:rsidRDefault="001D635B" w:rsidP="001D635B">
      <w:pPr>
        <w:pStyle w:val="Obrzek"/>
        <w:keepNext/>
      </w:pPr>
      <w:r>
        <w:rPr>
          <w:rFonts w:eastAsiaTheme="minorHAnsi"/>
          <w:noProof/>
        </w:rPr>
        <w:drawing>
          <wp:inline distT="0" distB="0" distL="0" distR="0" wp14:anchorId="13E89B7C" wp14:editId="75389F93">
            <wp:extent cx="5219700" cy="3616325"/>
            <wp:effectExtent l="0" t="0" r="0" b="317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v-model.png"/>
                    <pic:cNvPicPr/>
                  </pic:nvPicPr>
                  <pic:blipFill>
                    <a:blip r:embed="rId15">
                      <a:extLst>
                        <a:ext uri="{28A0092B-C50C-407E-A947-70E740481C1C}">
                          <a14:useLocalDpi xmlns:a14="http://schemas.microsoft.com/office/drawing/2010/main" val="0"/>
                        </a:ext>
                      </a:extLst>
                    </a:blip>
                    <a:stretch>
                      <a:fillRect/>
                    </a:stretch>
                  </pic:blipFill>
                  <pic:spPr>
                    <a:xfrm>
                      <a:off x="0" y="0"/>
                      <a:ext cx="5219700" cy="3616325"/>
                    </a:xfrm>
                    <a:prstGeom prst="rect">
                      <a:avLst/>
                    </a:prstGeom>
                  </pic:spPr>
                </pic:pic>
              </a:graphicData>
            </a:graphic>
          </wp:inline>
        </w:drawing>
      </w:r>
    </w:p>
    <w:p w14:paraId="0828FECB" w14:textId="34A7F70F" w:rsidR="001D635B" w:rsidRDefault="001D635B" w:rsidP="001D635B">
      <w:pPr>
        <w:pStyle w:val="Titulek"/>
        <w:rPr>
          <w:rFonts w:eastAsiaTheme="minorHAnsi"/>
        </w:rPr>
      </w:pPr>
      <w:bookmarkStart w:id="41" w:name="_Ref221175096"/>
      <w:r>
        <w:t xml:space="preserve">Obrázek </w:t>
      </w:r>
      <w:fldSimple w:instr=" SEQ Obrázek \* ARABIC ">
        <w:r w:rsidR="00522561">
          <w:rPr>
            <w:noProof/>
          </w:rPr>
          <w:t>3</w:t>
        </w:r>
      </w:fldSimple>
      <w:bookmarkEnd w:id="41"/>
      <w:r>
        <w:t xml:space="preserve"> V-model</w:t>
      </w:r>
    </w:p>
    <w:p w14:paraId="0AF083CA" w14:textId="7408D194" w:rsidR="00030986" w:rsidRPr="000177F6" w:rsidRDefault="009533DA" w:rsidP="00600F5D">
      <w:pPr>
        <w:spacing w:before="240" w:after="240"/>
        <w:jc w:val="left"/>
        <w:rPr>
          <w:rFonts w:eastAsiaTheme="minorHAnsi"/>
          <w:b/>
          <w:bCs/>
        </w:rPr>
      </w:pPr>
      <w:r w:rsidRPr="000177F6">
        <w:rPr>
          <w:rFonts w:eastAsiaTheme="minorHAnsi"/>
          <w:b/>
          <w:bCs/>
        </w:rPr>
        <w:lastRenderedPageBreak/>
        <w:t>Agilní model</w:t>
      </w:r>
    </w:p>
    <w:p w14:paraId="5FC61129" w14:textId="6C0EBAE6" w:rsidR="009533DA" w:rsidRDefault="009533DA" w:rsidP="00CF4A12">
      <w:pPr>
        <w:spacing w:before="240" w:after="240"/>
        <w:rPr>
          <w:rFonts w:eastAsiaTheme="minorHAnsi"/>
        </w:rPr>
      </w:pPr>
      <w:r>
        <w:rPr>
          <w:rFonts w:eastAsiaTheme="minorHAnsi"/>
        </w:rPr>
        <w:t xml:space="preserve">Tento model je velmi odlišný od předchozích modelů. Pomocí tohoto modelu </w:t>
      </w:r>
      <w:r w:rsidR="00DE446A">
        <w:rPr>
          <w:rFonts w:eastAsiaTheme="minorHAnsi"/>
        </w:rPr>
        <w:t xml:space="preserve">je možné </w:t>
      </w:r>
      <w:r>
        <w:rPr>
          <w:rFonts w:eastAsiaTheme="minorHAnsi"/>
        </w:rPr>
        <w:t>rozděl</w:t>
      </w:r>
      <w:r w:rsidR="00DE446A">
        <w:rPr>
          <w:rFonts w:eastAsiaTheme="minorHAnsi"/>
        </w:rPr>
        <w:t>it</w:t>
      </w:r>
      <w:r>
        <w:rPr>
          <w:rFonts w:eastAsiaTheme="minorHAnsi"/>
        </w:rPr>
        <w:t xml:space="preserve"> projekt do několika dynamických fází, běžně známých jako sprinty. Po každém sprintu týmy reflexují a ohlížejí se zpět, aby zjistily, zda by se dalo něco vylepšit, aby mohly případně upravit svou strategii pro další sprint</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_Ref213518776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[4]</w:t>
      </w:r>
      <w:r w:rsidR="002B4A5F">
        <w:rPr>
          <w:rFonts w:eastAsiaTheme="minorHAnsi"/>
        </w:rPr>
        <w:fldChar w:fldCharType="end"/>
      </w:r>
      <w:r w:rsidR="00DA5C51">
        <w:rPr>
          <w:rFonts w:eastAsiaTheme="minorHAnsi"/>
        </w:rPr>
        <w:t>.</w:t>
      </w:r>
      <w:r>
        <w:rPr>
          <w:rFonts w:eastAsiaTheme="minorHAnsi"/>
        </w:rPr>
        <w:t xml:space="preserve"> </w:t>
      </w:r>
      <w:r w:rsidR="00DF7F71">
        <w:rPr>
          <w:rFonts w:eastAsiaTheme="minorHAnsi"/>
        </w:rPr>
        <w:t>Agilní model je vyobrazen na obrázku</w:t>
      </w:r>
      <w:r w:rsidR="00365AEF">
        <w:rPr>
          <w:rFonts w:eastAsiaTheme="minorHAnsi"/>
        </w:rPr>
        <w:t xml:space="preserve"> </w:t>
      </w:r>
      <w:r w:rsidR="00365AEF">
        <w:rPr>
          <w:rFonts w:eastAsiaTheme="minorHAnsi"/>
        </w:rPr>
        <w:fldChar w:fldCharType="begin"/>
      </w:r>
      <w:r w:rsidR="00365AEF">
        <w:rPr>
          <w:rFonts w:eastAsiaTheme="minorHAnsi"/>
        </w:rPr>
        <w:instrText xml:space="preserve"> REF _Ref221175154 \h \# 0 </w:instrText>
      </w:r>
      <w:r w:rsidR="00365AEF">
        <w:rPr>
          <w:rFonts w:eastAsiaTheme="minorHAnsi"/>
        </w:rPr>
      </w:r>
      <w:r w:rsidR="00365AEF">
        <w:rPr>
          <w:rFonts w:eastAsiaTheme="minorHAnsi"/>
        </w:rPr>
        <w:fldChar w:fldCharType="separate"/>
      </w:r>
      <w:r w:rsidR="00365AEF">
        <w:rPr>
          <w:noProof/>
        </w:rPr>
        <w:t>4</w:t>
      </w:r>
      <w:r w:rsidR="00365AEF">
        <w:rPr>
          <w:rFonts w:eastAsiaTheme="minorHAnsi"/>
        </w:rPr>
        <w:fldChar w:fldCharType="end"/>
      </w:r>
      <w:r w:rsidR="00DF7F71">
        <w:rPr>
          <w:rFonts w:eastAsiaTheme="minorHAnsi"/>
        </w:rPr>
        <w:t>.</w:t>
      </w:r>
    </w:p>
    <w:p w14:paraId="411F0A75" w14:textId="77777777" w:rsidR="002F790A" w:rsidRDefault="002F790A" w:rsidP="002F790A">
      <w:pPr>
        <w:pStyle w:val="Obrzek"/>
        <w:keepNext/>
      </w:pPr>
      <w:r>
        <w:rPr>
          <w:rFonts w:eastAsiaTheme="minorHAnsi"/>
          <w:noProof/>
        </w:rPr>
        <w:drawing>
          <wp:inline distT="0" distB="0" distL="0" distR="0" wp14:anchorId="21A4C5E7" wp14:editId="4A2B124F">
            <wp:extent cx="3819525" cy="3533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ilni.drawio.png"/>
                    <pic:cNvPicPr/>
                  </pic:nvPicPr>
                  <pic:blipFill>
                    <a:blip r:embed="rId16">
                      <a:extLst>
                        <a:ext uri="{28A0092B-C50C-407E-A947-70E740481C1C}">
                          <a14:useLocalDpi xmlns:a14="http://schemas.microsoft.com/office/drawing/2010/main" val="0"/>
                        </a:ext>
                      </a:extLst>
                    </a:blip>
                    <a:stretch>
                      <a:fillRect/>
                    </a:stretch>
                  </pic:blipFill>
                  <pic:spPr>
                    <a:xfrm>
                      <a:off x="0" y="0"/>
                      <a:ext cx="3819525" cy="3533775"/>
                    </a:xfrm>
                    <a:prstGeom prst="rect">
                      <a:avLst/>
                    </a:prstGeom>
                  </pic:spPr>
                </pic:pic>
              </a:graphicData>
            </a:graphic>
          </wp:inline>
        </w:drawing>
      </w:r>
    </w:p>
    <w:p w14:paraId="467CBA15" w14:textId="35802E8F" w:rsidR="002F790A" w:rsidRDefault="002F790A" w:rsidP="002F790A">
      <w:pPr>
        <w:pStyle w:val="Titulek"/>
        <w:rPr>
          <w:rFonts w:eastAsiaTheme="minorHAnsi"/>
        </w:rPr>
      </w:pPr>
      <w:bookmarkStart w:id="42" w:name="_Ref221175154"/>
      <w:r>
        <w:t xml:space="preserve">Obrázek </w:t>
      </w:r>
      <w:fldSimple w:instr=" SEQ Obrázek \* ARABIC ">
        <w:r w:rsidR="00522561">
          <w:rPr>
            <w:noProof/>
          </w:rPr>
          <w:t>4</w:t>
        </w:r>
      </w:fldSimple>
      <w:bookmarkEnd w:id="42"/>
      <w:r>
        <w:t xml:space="preserve"> Agilní model</w:t>
      </w:r>
    </w:p>
    <w:p w14:paraId="5371478A" w14:textId="09594EF7" w:rsidR="009533DA" w:rsidRPr="000177F6" w:rsidRDefault="009533DA" w:rsidP="00600F5D">
      <w:pPr>
        <w:spacing w:before="240" w:after="240"/>
        <w:jc w:val="left"/>
        <w:rPr>
          <w:rFonts w:eastAsiaTheme="minorHAnsi"/>
          <w:b/>
          <w:bCs/>
        </w:rPr>
      </w:pPr>
      <w:r w:rsidRPr="000177F6">
        <w:rPr>
          <w:rFonts w:eastAsiaTheme="minorHAnsi"/>
          <w:b/>
          <w:bCs/>
        </w:rPr>
        <w:lastRenderedPageBreak/>
        <w:t>Lean</w:t>
      </w:r>
    </w:p>
    <w:p w14:paraId="2DA8AD71" w14:textId="1CB09C06" w:rsidR="00EB53F3" w:rsidRDefault="0091478C" w:rsidP="00FA4523">
      <w:pPr>
        <w:spacing w:before="240" w:after="240"/>
        <w:jc w:val="left"/>
        <w:rPr>
          <w:rFonts w:eastAsiaTheme="minorHAnsi"/>
        </w:rPr>
      </w:pPr>
      <w:r>
        <w:rPr>
          <w:rFonts w:eastAsiaTheme="minorHAnsi"/>
        </w:rPr>
        <w:t>Jak je zobrazené na obrázku</w:t>
      </w:r>
      <w:r w:rsidR="00776639">
        <w:rPr>
          <w:rFonts w:eastAsiaTheme="minorHAnsi"/>
        </w:rPr>
        <w:t xml:space="preserve"> </w:t>
      </w:r>
      <w:r w:rsidR="00FA4523">
        <w:rPr>
          <w:rFonts w:eastAsiaTheme="minorHAnsi"/>
        </w:rPr>
        <w:fldChar w:fldCharType="begin"/>
      </w:r>
      <w:r w:rsidR="00FA4523">
        <w:rPr>
          <w:rFonts w:eastAsiaTheme="minorHAnsi"/>
        </w:rPr>
        <w:instrText xml:space="preserve"> REF _Ref215744753 \h \# 0</w:instrText>
      </w:r>
      <w:r w:rsidR="00FA4523">
        <w:rPr>
          <w:rFonts w:eastAsiaTheme="minorHAnsi"/>
        </w:rPr>
      </w:r>
      <w:r w:rsidR="00FA4523">
        <w:rPr>
          <w:rFonts w:eastAsiaTheme="minorHAnsi"/>
        </w:rPr>
        <w:fldChar w:fldCharType="separate"/>
      </w:r>
      <w:r w:rsidR="001D2882">
        <w:rPr>
          <w:rFonts w:eastAsiaTheme="minorHAnsi"/>
        </w:rPr>
        <w:t>05</w:t>
      </w:r>
      <w:r w:rsidR="00FA4523">
        <w:rPr>
          <w:rFonts w:eastAsiaTheme="minorHAnsi"/>
        </w:rPr>
        <w:fldChar w:fldCharType="end"/>
      </w:r>
      <w:r w:rsidR="00F3314B">
        <w:rPr>
          <w:rFonts w:eastAsiaTheme="minorHAnsi"/>
        </w:rPr>
        <w:t>,</w:t>
      </w:r>
      <w:r w:rsidR="00776639">
        <w:rPr>
          <w:rFonts w:eastAsiaTheme="minorHAnsi"/>
        </w:rPr>
        <w:t xml:space="preserve"> </w:t>
      </w:r>
      <w:r w:rsidR="00F3314B">
        <w:rPr>
          <w:rFonts w:eastAsiaTheme="minorHAnsi"/>
        </w:rPr>
        <w:t>L</w:t>
      </w:r>
      <w:r w:rsidR="00FC1D7C">
        <w:rPr>
          <w:rFonts w:eastAsiaTheme="minorHAnsi"/>
        </w:rPr>
        <w:t xml:space="preserve">ean model </w:t>
      </w:r>
      <w:r w:rsidR="00863F36">
        <w:rPr>
          <w:rFonts w:eastAsiaTheme="minorHAnsi"/>
        </w:rPr>
        <w:t>je založený na optimalizaci času a zdrojů vývoje, eliminaci plýtvání</w:t>
      </w:r>
      <w:r>
        <w:rPr>
          <w:rFonts w:eastAsiaTheme="minorHAnsi"/>
        </w:rPr>
        <w:t xml:space="preserve"> </w:t>
      </w:r>
      <w:r w:rsidR="00863F36">
        <w:rPr>
          <w:rFonts w:eastAsiaTheme="minorHAnsi"/>
        </w:rPr>
        <w:t>a v konečném důsledku dodávání pouze toho, co produkt potřebuje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_Ref213518803 \r \h </w:instrText>
      </w:r>
      <w:r w:rsidR="002B4A5F">
        <w:rPr>
          <w:rFonts w:eastAsiaTheme="minorHAnsi"/>
        </w:rPr>
      </w:r>
      <w:r w:rsidR="002B4A5F">
        <w:rPr>
          <w:rFonts w:eastAsiaTheme="minorHAnsi"/>
        </w:rPr>
        <w:fldChar w:fldCharType="separate"/>
      </w:r>
      <w:r w:rsidR="001D2882">
        <w:rPr>
          <w:rFonts w:eastAsiaTheme="minorHAnsi"/>
        </w:rPr>
        <w:t>[5]</w:t>
      </w:r>
      <w:r w:rsidR="002B4A5F">
        <w:rPr>
          <w:rFonts w:eastAsiaTheme="minorHAnsi"/>
        </w:rPr>
        <w:fldChar w:fldCharType="end"/>
      </w:r>
      <w:r w:rsidR="00AE08D1">
        <w:rPr>
          <w:rFonts w:eastAsiaTheme="minorHAnsi"/>
        </w:rPr>
        <w:t>.</w:t>
      </w:r>
    </w:p>
    <w:p w14:paraId="309CF7B1" w14:textId="77777777" w:rsidR="00FA4523" w:rsidRDefault="00FA4523" w:rsidP="00FA4523">
      <w:pPr>
        <w:pStyle w:val="Obrzek"/>
        <w:keepNext/>
      </w:pPr>
      <w:r>
        <w:rPr>
          <w:rFonts w:eastAsiaTheme="minorHAnsi"/>
          <w:noProof/>
        </w:rPr>
        <w:drawing>
          <wp:inline distT="0" distB="0" distL="0" distR="0" wp14:anchorId="08C63F68" wp14:editId="7D459F57">
            <wp:extent cx="2987827" cy="3076575"/>
            <wp:effectExtent l="0" t="0" r="317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an.drawio.png"/>
                    <pic:cNvPicPr/>
                  </pic:nvPicPr>
                  <pic:blipFill>
                    <a:blip r:embed="rId17">
                      <a:extLst>
                        <a:ext uri="{28A0092B-C50C-407E-A947-70E740481C1C}">
                          <a14:useLocalDpi xmlns:a14="http://schemas.microsoft.com/office/drawing/2010/main" val="0"/>
                        </a:ext>
                      </a:extLst>
                    </a:blip>
                    <a:stretch>
                      <a:fillRect/>
                    </a:stretch>
                  </pic:blipFill>
                  <pic:spPr>
                    <a:xfrm>
                      <a:off x="0" y="0"/>
                      <a:ext cx="3019185" cy="3108864"/>
                    </a:xfrm>
                    <a:prstGeom prst="rect">
                      <a:avLst/>
                    </a:prstGeom>
                  </pic:spPr>
                </pic:pic>
              </a:graphicData>
            </a:graphic>
          </wp:inline>
        </w:drawing>
      </w:r>
    </w:p>
    <w:p w14:paraId="187B712D" w14:textId="6CC63B9F" w:rsidR="00776639" w:rsidRDefault="00FA4523" w:rsidP="00063670">
      <w:pPr>
        <w:pStyle w:val="Obrzek"/>
        <w:rPr>
          <w:rFonts w:eastAsiaTheme="minorHAnsi"/>
        </w:rPr>
      </w:pPr>
      <w:bookmarkStart w:id="43" w:name="_Ref215744753"/>
      <w:bookmarkStart w:id="44" w:name="_Toc221174110"/>
      <w:r>
        <w:t xml:space="preserve">Obrázek </w:t>
      </w:r>
      <w:fldSimple w:instr=" SEQ Obrázek \* ARABIC ">
        <w:r w:rsidR="00522561">
          <w:rPr>
            <w:noProof/>
          </w:rPr>
          <w:t>5</w:t>
        </w:r>
      </w:fldSimple>
      <w:bookmarkEnd w:id="43"/>
      <w:r>
        <w:t xml:space="preserve"> Lean model</w:t>
      </w:r>
      <w:bookmarkEnd w:id="44"/>
    </w:p>
    <w:p w14:paraId="15AF8460" w14:textId="18407C2E" w:rsidR="00073EF6" w:rsidRPr="000177F6" w:rsidRDefault="00073EF6" w:rsidP="00600F5D">
      <w:pPr>
        <w:spacing w:before="240" w:after="240"/>
        <w:jc w:val="left"/>
        <w:rPr>
          <w:rFonts w:eastAsiaTheme="minorHAnsi"/>
          <w:b/>
          <w:bCs/>
        </w:rPr>
      </w:pPr>
      <w:r w:rsidRPr="000177F6">
        <w:rPr>
          <w:rFonts w:eastAsiaTheme="minorHAnsi"/>
          <w:b/>
          <w:bCs/>
        </w:rPr>
        <w:lastRenderedPageBreak/>
        <w:t>Iterativní model</w:t>
      </w:r>
    </w:p>
    <w:p w14:paraId="38887C95" w14:textId="66A26897" w:rsidR="00073EF6" w:rsidRDefault="00EA12A5" w:rsidP="00F161DA">
      <w:pPr>
        <w:spacing w:before="240" w:after="240"/>
        <w:rPr>
          <w:rFonts w:eastAsiaTheme="minorHAnsi"/>
        </w:rPr>
      </w:pPr>
      <w:r>
        <w:rPr>
          <w:rFonts w:eastAsiaTheme="minorHAnsi"/>
        </w:rPr>
        <w:t>Model, ve kterém se počáteční v</w:t>
      </w:r>
      <w:r w:rsidR="003F2934">
        <w:rPr>
          <w:rFonts w:eastAsiaTheme="minorHAnsi"/>
        </w:rPr>
        <w:t>ývojové práce provádějí na základě dobře stanovených základních požadavků a k tomuto základnímu software se prostřednictvím iterací přidávají následná vylepšení, dokud není vytvořen finální systém</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_Ref213518816 \r \h </w:instrText>
      </w:r>
      <w:r w:rsidR="00F161D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[6]</w:t>
      </w:r>
      <w:r w:rsidR="002B4A5F">
        <w:rPr>
          <w:rFonts w:eastAsiaTheme="minorHAnsi"/>
        </w:rPr>
        <w:fldChar w:fldCharType="end"/>
      </w:r>
      <w:r w:rsidR="00AE08D1">
        <w:rPr>
          <w:rFonts w:eastAsiaTheme="minorHAnsi"/>
        </w:rPr>
        <w:t>.</w:t>
      </w:r>
      <w:r w:rsidR="0091478C">
        <w:rPr>
          <w:rFonts w:eastAsiaTheme="minorHAnsi"/>
        </w:rPr>
        <w:t xml:space="preserve"> Vizualizace procesu je na obrázku</w:t>
      </w:r>
      <w:r w:rsidR="001C0C7F">
        <w:rPr>
          <w:rFonts w:eastAsiaTheme="minorHAnsi"/>
        </w:rPr>
        <w:t xml:space="preserve"> </w:t>
      </w:r>
      <w:r w:rsidR="001C0C7F">
        <w:rPr>
          <w:rFonts w:eastAsiaTheme="minorHAnsi"/>
        </w:rPr>
        <w:fldChar w:fldCharType="begin"/>
      </w:r>
      <w:r w:rsidR="001C0C7F">
        <w:rPr>
          <w:rFonts w:eastAsiaTheme="minorHAnsi"/>
        </w:rPr>
        <w:instrText xml:space="preserve"> REF _Ref221175223 \h \# 0 </w:instrText>
      </w:r>
      <w:r w:rsidR="001C0C7F">
        <w:rPr>
          <w:rFonts w:eastAsiaTheme="minorHAnsi"/>
        </w:rPr>
      </w:r>
      <w:r w:rsidR="001C0C7F">
        <w:rPr>
          <w:rFonts w:eastAsiaTheme="minorHAnsi"/>
        </w:rPr>
        <w:fldChar w:fldCharType="separate"/>
      </w:r>
      <w:r w:rsidR="001C0C7F">
        <w:rPr>
          <w:noProof/>
        </w:rPr>
        <w:t>6</w:t>
      </w:r>
      <w:r w:rsidR="001C0C7F">
        <w:rPr>
          <w:rFonts w:eastAsiaTheme="minorHAnsi"/>
        </w:rPr>
        <w:fldChar w:fldCharType="end"/>
      </w:r>
      <w:r w:rsidR="0091478C">
        <w:rPr>
          <w:rFonts w:eastAsiaTheme="minorHAnsi"/>
        </w:rPr>
        <w:t>.</w:t>
      </w:r>
    </w:p>
    <w:p w14:paraId="2C584F39" w14:textId="77777777" w:rsidR="00EB53F3" w:rsidRDefault="00EB53F3" w:rsidP="00EB53F3">
      <w:pPr>
        <w:pStyle w:val="Obrzek"/>
        <w:keepNext/>
      </w:pPr>
      <w:r>
        <w:rPr>
          <w:rFonts w:eastAsiaTheme="minorHAnsi"/>
          <w:noProof/>
        </w:rPr>
        <w:drawing>
          <wp:inline distT="0" distB="0" distL="0" distR="0" wp14:anchorId="52F05D8B" wp14:editId="0FF2480B">
            <wp:extent cx="4991100" cy="267406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terativni.drawio.png"/>
                    <pic:cNvPicPr/>
                  </pic:nvPicPr>
                  <pic:blipFill>
                    <a:blip r:embed="rId18">
                      <a:extLst>
                        <a:ext uri="{28A0092B-C50C-407E-A947-70E740481C1C}">
                          <a14:useLocalDpi xmlns:a14="http://schemas.microsoft.com/office/drawing/2010/main" val="0"/>
                        </a:ext>
                      </a:extLst>
                    </a:blip>
                    <a:stretch>
                      <a:fillRect/>
                    </a:stretch>
                  </pic:blipFill>
                  <pic:spPr>
                    <a:xfrm>
                      <a:off x="0" y="0"/>
                      <a:ext cx="5000860" cy="2679293"/>
                    </a:xfrm>
                    <a:prstGeom prst="rect">
                      <a:avLst/>
                    </a:prstGeom>
                  </pic:spPr>
                </pic:pic>
              </a:graphicData>
            </a:graphic>
          </wp:inline>
        </w:drawing>
      </w:r>
    </w:p>
    <w:p w14:paraId="40FCBB5D" w14:textId="06E5DBD5" w:rsidR="00EB53F3" w:rsidRDefault="00EB53F3" w:rsidP="00EB53F3">
      <w:pPr>
        <w:pStyle w:val="Titulek"/>
        <w:rPr>
          <w:rFonts w:eastAsiaTheme="minorHAnsi"/>
        </w:rPr>
      </w:pPr>
      <w:bookmarkStart w:id="45" w:name="_Ref221175223"/>
      <w:r>
        <w:t xml:space="preserve">Obrázek </w:t>
      </w:r>
      <w:fldSimple w:instr=" SEQ Obrázek \* ARABIC ">
        <w:r w:rsidR="00522561">
          <w:rPr>
            <w:noProof/>
          </w:rPr>
          <w:t>6</w:t>
        </w:r>
      </w:fldSimple>
      <w:bookmarkEnd w:id="45"/>
      <w:r>
        <w:t xml:space="preserve"> Iterativní model</w:t>
      </w:r>
    </w:p>
    <w:p w14:paraId="59F92E39" w14:textId="0567F80A" w:rsidR="003F2934" w:rsidRPr="000177F6" w:rsidRDefault="001D5998" w:rsidP="00600F5D">
      <w:pPr>
        <w:spacing w:before="240" w:after="240"/>
        <w:jc w:val="left"/>
        <w:rPr>
          <w:rFonts w:eastAsiaTheme="minorHAnsi"/>
          <w:b/>
          <w:bCs/>
        </w:rPr>
      </w:pPr>
      <w:r w:rsidRPr="000177F6">
        <w:rPr>
          <w:rFonts w:eastAsiaTheme="minorHAnsi"/>
          <w:b/>
          <w:bCs/>
        </w:rPr>
        <w:t>Spir</w:t>
      </w:r>
      <w:r w:rsidR="00F66EB8" w:rsidRPr="000177F6">
        <w:rPr>
          <w:rFonts w:eastAsiaTheme="minorHAnsi"/>
          <w:b/>
          <w:bCs/>
        </w:rPr>
        <w:t>á</w:t>
      </w:r>
      <w:r w:rsidRPr="000177F6">
        <w:rPr>
          <w:rFonts w:eastAsiaTheme="minorHAnsi"/>
          <w:b/>
          <w:bCs/>
        </w:rPr>
        <w:t>l</w:t>
      </w:r>
      <w:r w:rsidR="00F66EB8" w:rsidRPr="000177F6">
        <w:rPr>
          <w:rFonts w:eastAsiaTheme="minorHAnsi"/>
          <w:b/>
          <w:bCs/>
        </w:rPr>
        <w:t>ový model</w:t>
      </w:r>
    </w:p>
    <w:p w14:paraId="240EB318" w14:textId="035E2C2B" w:rsidR="00CC49CD" w:rsidRDefault="00CC49CD" w:rsidP="000177F6">
      <w:pPr>
        <w:spacing w:before="240" w:after="240"/>
        <w:rPr>
          <w:rFonts w:eastAsiaTheme="minorHAnsi"/>
        </w:rPr>
      </w:pPr>
      <w:r>
        <w:rPr>
          <w:rFonts w:eastAsiaTheme="minorHAnsi"/>
        </w:rPr>
        <w:t>Spirálový model</w:t>
      </w:r>
      <w:r w:rsidR="0091478C">
        <w:rPr>
          <w:rFonts w:eastAsiaTheme="minorHAnsi"/>
        </w:rPr>
        <w:t xml:space="preserve"> vyobrazen na obrázku </w:t>
      </w:r>
      <w:r w:rsidR="0091478C">
        <w:rPr>
          <w:rFonts w:eastAsiaTheme="minorHAnsi"/>
        </w:rPr>
        <w:fldChar w:fldCharType="begin"/>
      </w:r>
      <w:r w:rsidR="0091478C">
        <w:rPr>
          <w:rFonts w:eastAsiaTheme="minorHAnsi"/>
        </w:rPr>
        <w:instrText xml:space="preserve"> REF _Ref213684151 \h </w:instrText>
      </w:r>
      <w:r w:rsidR="00EC3B7D">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7</w:t>
      </w:r>
      <w:r w:rsidR="0091478C">
        <w:rPr>
          <w:rFonts w:eastAsiaTheme="minorHAnsi"/>
        </w:rPr>
        <w:fldChar w:fldCharType="end"/>
      </w:r>
      <w:r>
        <w:rPr>
          <w:rFonts w:eastAsiaTheme="minorHAnsi"/>
        </w:rPr>
        <w:t xml:space="preserve"> </w:t>
      </w:r>
      <w:r w:rsidR="00F3314B">
        <w:rPr>
          <w:rFonts w:eastAsiaTheme="minorHAnsi"/>
        </w:rPr>
        <w:t xml:space="preserve">představuje </w:t>
      </w:r>
      <w:r>
        <w:rPr>
          <w:rFonts w:eastAsiaTheme="minorHAnsi"/>
        </w:rPr>
        <w:t>kombinac</w:t>
      </w:r>
      <w:r w:rsidR="00F3314B">
        <w:rPr>
          <w:rFonts w:eastAsiaTheme="minorHAnsi"/>
        </w:rPr>
        <w:t>i</w:t>
      </w:r>
      <w:r>
        <w:rPr>
          <w:rFonts w:eastAsiaTheme="minorHAnsi"/>
        </w:rPr>
        <w:t xml:space="preserve"> iterativního modelu a</w:t>
      </w:r>
      <w:r w:rsidR="00BC5078">
        <w:rPr>
          <w:rFonts w:eastAsiaTheme="minorHAnsi"/>
        </w:rPr>
        <w:t xml:space="preserve"> </w:t>
      </w:r>
      <w:r>
        <w:rPr>
          <w:rFonts w:eastAsiaTheme="minorHAnsi"/>
        </w:rPr>
        <w:t>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_Ref213518827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[7]</w:t>
      </w:r>
      <w:r w:rsidR="002B4A5F">
        <w:rPr>
          <w:rFonts w:eastAsiaTheme="minorHAnsi"/>
        </w:rPr>
        <w:fldChar w:fldCharType="end"/>
      </w:r>
      <w:r w:rsidR="00AE08D1">
        <w:rPr>
          <w:rFonts w:eastAsiaTheme="minorHAnsi"/>
        </w:rPr>
        <w:t>.</w:t>
      </w:r>
      <w:r w:rsidR="0091478C">
        <w:rPr>
          <w:rFonts w:eastAsiaTheme="minorHAnsi"/>
        </w:rPr>
        <w:t xml:space="preserve"> </w:t>
      </w:r>
    </w:p>
    <w:p w14:paraId="68052B4C" w14:textId="77777777" w:rsidR="00E30163" w:rsidRDefault="00CC49CD" w:rsidP="00E30163">
      <w:pPr>
        <w:pStyle w:val="Obrzek"/>
        <w:keepNext/>
      </w:pPr>
      <w:r>
        <w:rPr>
          <w:rFonts w:eastAsiaTheme="minorHAnsi"/>
          <w:noProof/>
        </w:rPr>
        <w:lastRenderedPageBreak/>
        <w:drawing>
          <wp:inline distT="0" distB="0" distL="0" distR="0" wp14:anchorId="7AACDC3D" wp14:editId="52FF9C2D">
            <wp:extent cx="3335570" cy="3162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734" cy="3187105"/>
                    </a:xfrm>
                    <a:prstGeom prst="rect">
                      <a:avLst/>
                    </a:prstGeom>
                  </pic:spPr>
                </pic:pic>
              </a:graphicData>
            </a:graphic>
          </wp:inline>
        </w:drawing>
      </w:r>
    </w:p>
    <w:p w14:paraId="708471CD" w14:textId="57AF380C" w:rsidR="00CC49CD" w:rsidRDefault="00E30163" w:rsidP="00E30163">
      <w:pPr>
        <w:pStyle w:val="Titulek"/>
        <w:rPr>
          <w:rFonts w:eastAsiaTheme="minorHAnsi"/>
        </w:rPr>
      </w:pPr>
      <w:bookmarkStart w:id="46" w:name="_Ref213684151"/>
      <w:bookmarkStart w:id="47" w:name="_Toc221174112"/>
      <w:r>
        <w:t xml:space="preserve">Obrázek </w:t>
      </w:r>
      <w:fldSimple w:instr=" SEQ Obrázek \* ARABIC ">
        <w:r w:rsidR="00522561">
          <w:rPr>
            <w:noProof/>
          </w:rPr>
          <w:t>7</w:t>
        </w:r>
      </w:fldSimple>
      <w:bookmarkEnd w:id="46"/>
      <w:r>
        <w:t xml:space="preserve"> </w:t>
      </w:r>
      <w:r w:rsidR="00F66EB8">
        <w:t>Spirálový model</w:t>
      </w:r>
      <w:bookmarkEnd w:id="47"/>
    </w:p>
    <w:p w14:paraId="05853E15" w14:textId="471C5398" w:rsidR="008F0EA6" w:rsidRPr="000177F6" w:rsidRDefault="00CC49CD" w:rsidP="00600F5D">
      <w:pPr>
        <w:spacing w:before="240" w:after="240"/>
        <w:jc w:val="left"/>
        <w:rPr>
          <w:rFonts w:eastAsiaTheme="minorHAnsi"/>
          <w:b/>
          <w:bCs/>
        </w:rPr>
      </w:pPr>
      <w:r w:rsidRPr="000177F6">
        <w:rPr>
          <w:rFonts w:eastAsiaTheme="minorHAnsi"/>
          <w:b/>
          <w:bCs/>
        </w:rPr>
        <w:t xml:space="preserve">Big </w:t>
      </w:r>
      <w:r w:rsidR="00477230" w:rsidRPr="000177F6">
        <w:rPr>
          <w:rFonts w:eastAsiaTheme="minorHAnsi"/>
          <w:b/>
          <w:bCs/>
        </w:rPr>
        <w:t>B</w:t>
      </w:r>
      <w:r w:rsidRPr="000177F6">
        <w:rPr>
          <w:rFonts w:eastAsiaTheme="minorHAnsi"/>
          <w:b/>
          <w:bCs/>
        </w:rPr>
        <w:t>ang</w:t>
      </w:r>
    </w:p>
    <w:p w14:paraId="5FBB972F" w14:textId="078F5270" w:rsidR="00CC49CD" w:rsidRDefault="00477230" w:rsidP="000177F6">
      <w:pPr>
        <w:spacing w:before="240" w:after="240"/>
        <w:rPr>
          <w:rFonts w:eastAsiaTheme="minorHAnsi"/>
        </w:rPr>
      </w:pPr>
      <w:r>
        <w:rPr>
          <w:rFonts w:eastAsiaTheme="minorHAnsi"/>
        </w:rPr>
        <w:t>Big Bang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_Ref213518864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[8]</w:t>
      </w:r>
      <w:r w:rsidR="002B4A5F">
        <w:rPr>
          <w:rFonts w:eastAsiaTheme="minorHAnsi"/>
        </w:rPr>
        <w:fldChar w:fldCharType="end"/>
      </w:r>
      <w:r w:rsidR="00DA5C51">
        <w:rPr>
          <w:rFonts w:eastAsiaTheme="minorHAnsi"/>
        </w:rPr>
        <w:t>.</w:t>
      </w:r>
      <w:r w:rsidR="0091478C">
        <w:rPr>
          <w:rFonts w:eastAsiaTheme="minorHAnsi"/>
        </w:rPr>
        <w:t xml:space="preserve"> Viz obrázek </w:t>
      </w:r>
      <w:bookmarkStart w:id="48" w:name="_GoBack"/>
      <w:bookmarkEnd w:id="48"/>
      <w:r w:rsidR="0091661D">
        <w:rPr>
          <w:rFonts w:eastAsiaTheme="minorHAnsi"/>
        </w:rPr>
        <w:fldChar w:fldCharType="begin"/>
      </w:r>
      <w:r w:rsidR="0091661D">
        <w:rPr>
          <w:rFonts w:eastAsiaTheme="minorHAnsi"/>
        </w:rPr>
        <w:instrText xml:space="preserve"> REF _Ref221176360 \h \# 0 </w:instrText>
      </w:r>
      <w:r w:rsidR="0091661D">
        <w:rPr>
          <w:rFonts w:eastAsiaTheme="minorHAnsi"/>
        </w:rPr>
      </w:r>
      <w:r w:rsidR="0091661D">
        <w:rPr>
          <w:rFonts w:eastAsiaTheme="minorHAnsi"/>
        </w:rPr>
        <w:fldChar w:fldCharType="separate"/>
      </w:r>
      <w:r w:rsidR="0091661D">
        <w:rPr>
          <w:noProof/>
        </w:rPr>
        <w:t>8</w:t>
      </w:r>
      <w:r w:rsidR="0091661D">
        <w:rPr>
          <w:rFonts w:eastAsiaTheme="minorHAnsi"/>
        </w:rPr>
        <w:fldChar w:fldCharType="end"/>
      </w:r>
      <w:r w:rsidR="0091478C">
        <w:rPr>
          <w:rFonts w:eastAsiaTheme="minorHAnsi"/>
        </w:rPr>
        <w:t xml:space="preserve"> znázorňující průběh tohoto modelu.</w:t>
      </w:r>
    </w:p>
    <w:p w14:paraId="62DCD019" w14:textId="44394C0F" w:rsidR="005B1BF6" w:rsidRDefault="005B1BF6" w:rsidP="000177F6">
      <w:pPr>
        <w:spacing w:before="240" w:after="240"/>
        <w:rPr>
          <w:rFonts w:eastAsiaTheme="minorHAnsi"/>
        </w:rPr>
      </w:pPr>
    </w:p>
    <w:p w14:paraId="3FF1F85E" w14:textId="77777777" w:rsidR="00522561" w:rsidRDefault="00522561" w:rsidP="00522561">
      <w:pPr>
        <w:pStyle w:val="Obrzek"/>
        <w:keepNext/>
      </w:pPr>
      <w:r>
        <w:rPr>
          <w:rFonts w:eastAsiaTheme="minorHAnsi"/>
          <w:noProof/>
        </w:rPr>
        <w:drawing>
          <wp:inline distT="0" distB="0" distL="0" distR="0" wp14:anchorId="26724CF5" wp14:editId="6485FC1C">
            <wp:extent cx="5219700" cy="2679065"/>
            <wp:effectExtent l="0" t="0" r="0" b="698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gbang.drawio (3).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2679065"/>
                    </a:xfrm>
                    <a:prstGeom prst="rect">
                      <a:avLst/>
                    </a:prstGeom>
                  </pic:spPr>
                </pic:pic>
              </a:graphicData>
            </a:graphic>
          </wp:inline>
        </w:drawing>
      </w:r>
    </w:p>
    <w:p w14:paraId="63FDBB14" w14:textId="11EF0254" w:rsidR="00522561" w:rsidRDefault="00522561" w:rsidP="00522561">
      <w:pPr>
        <w:pStyle w:val="Titulek"/>
        <w:rPr>
          <w:rFonts w:eastAsiaTheme="minorHAnsi"/>
        </w:rPr>
      </w:pPr>
      <w:bookmarkStart w:id="49" w:name="_Ref221176360"/>
      <w:r>
        <w:t xml:space="preserve">Obrázek </w:t>
      </w:r>
      <w:fldSimple w:instr=" SEQ Obrázek \* ARABIC ">
        <w:r>
          <w:rPr>
            <w:noProof/>
          </w:rPr>
          <w:t>8</w:t>
        </w:r>
      </w:fldSimple>
      <w:bookmarkEnd w:id="49"/>
      <w:r>
        <w:t xml:space="preserve"> Big Bang model</w:t>
      </w:r>
    </w:p>
    <w:p w14:paraId="4DF367E2" w14:textId="2F872D6E" w:rsidR="00BB7058" w:rsidRPr="006473BA" w:rsidRDefault="00ED6418" w:rsidP="00ED6418">
      <w:pPr>
        <w:spacing w:before="240" w:after="240"/>
        <w:jc w:val="left"/>
        <w:rPr>
          <w:rFonts w:eastAsiaTheme="minorHAnsi"/>
          <w:b/>
          <w:bCs/>
        </w:rPr>
      </w:pPr>
      <w:r w:rsidRPr="006473BA">
        <w:rPr>
          <w:rFonts w:eastAsiaTheme="minorHAnsi"/>
          <w:b/>
          <w:bCs/>
        </w:rPr>
        <w:t>RAD (Rapid Application Development)</w:t>
      </w:r>
    </w:p>
    <w:p w14:paraId="0F11E19D" w14:textId="4754B8FC" w:rsidR="00ED6418" w:rsidRDefault="00CF485E" w:rsidP="006473BA">
      <w:pPr>
        <w:spacing w:before="240" w:after="240"/>
        <w:rPr>
          <w:rFonts w:eastAsiaTheme="minorHAnsi"/>
        </w:rPr>
      </w:pPr>
      <w:r>
        <w:rPr>
          <w:rFonts w:eastAsiaTheme="minorHAnsi"/>
        </w:rPr>
        <w:t xml:space="preserve">Jak je patrné z obrázku </w:t>
      </w:r>
      <w:r>
        <w:rPr>
          <w:rFonts w:eastAsiaTheme="minorHAnsi"/>
        </w:rPr>
        <w:fldChar w:fldCharType="begin"/>
      </w:r>
      <w:r>
        <w:rPr>
          <w:rFonts w:eastAsiaTheme="minorHAnsi"/>
        </w:rPr>
        <w:instrText xml:space="preserve"> REF _Ref213684574 \h </w:instrText>
      </w:r>
      <w:r w:rsidR="00073579">
        <w:rPr>
          <w:rFonts w:eastAsiaTheme="minorHAnsi"/>
        </w:rPr>
        <w:instrText xml:space="preserve">\# 0 </w:instrText>
      </w:r>
      <w:r w:rsidR="006473BA">
        <w:rPr>
          <w:rFonts w:eastAsiaTheme="minorHAnsi"/>
        </w:rPr>
        <w:instrText xml:space="preserve"> \* MERGEFORMAT </w:instrText>
      </w:r>
      <w:r>
        <w:rPr>
          <w:rFonts w:eastAsiaTheme="minorHAnsi"/>
        </w:rPr>
      </w:r>
      <w:r>
        <w:rPr>
          <w:rFonts w:eastAsiaTheme="minorHAnsi"/>
        </w:rPr>
        <w:fldChar w:fldCharType="separate"/>
      </w:r>
      <w:r w:rsidR="001D2882" w:rsidRPr="001D2882">
        <w:rPr>
          <w:noProof/>
        </w:rPr>
        <w:t>9</w:t>
      </w:r>
      <w:r>
        <w:rPr>
          <w:rFonts w:eastAsiaTheme="minorHAnsi"/>
        </w:rPr>
        <w:fldChar w:fldCharType="end"/>
      </w:r>
      <w:r>
        <w:rPr>
          <w:rFonts w:eastAsiaTheme="minorHAnsi"/>
        </w:rPr>
        <w:t xml:space="preserve"> níže</w:t>
      </w:r>
      <w:r w:rsidR="00F3314B">
        <w:rPr>
          <w:rFonts w:eastAsiaTheme="minorHAnsi"/>
        </w:rPr>
        <w:t>,</w:t>
      </w:r>
      <w:r>
        <w:rPr>
          <w:rFonts w:eastAsiaTheme="minorHAnsi"/>
        </w:rPr>
        <w:t xml:space="preserve"> </w:t>
      </w:r>
      <w:proofErr w:type="gramStart"/>
      <w:r>
        <w:rPr>
          <w:rFonts w:eastAsiaTheme="minorHAnsi"/>
        </w:rPr>
        <w:t>RAD</w:t>
      </w:r>
      <w:r w:rsidR="00F3314B">
        <w:rPr>
          <w:rFonts w:eastAsiaTheme="minorHAnsi"/>
        </w:rPr>
        <w:t>,</w:t>
      </w:r>
      <w:proofErr w:type="gramEnd"/>
      <w:r w:rsidR="00ED6418">
        <w:rPr>
          <w:rFonts w:eastAsiaTheme="minorHAnsi"/>
        </w:rPr>
        <w:t xml:space="preserve"> neboli v překladu rychlý vývoj aplikací</w:t>
      </w:r>
      <w:r w:rsidR="00F3314B">
        <w:rPr>
          <w:rFonts w:eastAsiaTheme="minorHAnsi"/>
        </w:rPr>
        <w:t>,</w:t>
      </w:r>
      <w:r w:rsidR="00ED6418">
        <w:rPr>
          <w:rFonts w:eastAsiaTheme="minorHAnsi"/>
        </w:rPr>
        <w:t xml:space="preserve"> je vývoj software založený na prototypování a rychlé zpětné vazbě s menším důrazem na specifické plánování. Obecně upřednostňuje vývoj a tvorbu prototypu před plánováním</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_Ref213518886 \r \h </w:instrText>
      </w:r>
      <w:r w:rsidR="006473B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[9]</w:t>
      </w:r>
      <w:r w:rsidR="002B4A5F">
        <w:rPr>
          <w:rFonts w:eastAsiaTheme="minorHAnsi"/>
        </w:rPr>
        <w:fldChar w:fldCharType="end"/>
      </w:r>
      <w:r w:rsidR="00DA5C51">
        <w:rPr>
          <w:rFonts w:eastAsiaTheme="minorHAnsi"/>
        </w:rPr>
        <w:t>.</w:t>
      </w:r>
      <w:r>
        <w:rPr>
          <w:rFonts w:eastAsiaTheme="minorHAnsi"/>
        </w:rPr>
        <w:t xml:space="preserve"> </w:t>
      </w:r>
    </w:p>
    <w:p w14:paraId="06600ADD" w14:textId="77777777" w:rsidR="00DE446A" w:rsidRDefault="00511DB0" w:rsidP="00DE446A">
      <w:pPr>
        <w:pStyle w:val="Obrzek"/>
        <w:keepNext/>
      </w:pPr>
      <w:r>
        <w:rPr>
          <w:rFonts w:eastAsiaTheme="minorHAnsi"/>
          <w:noProof/>
        </w:rPr>
        <w:drawing>
          <wp:inline distT="0" distB="0" distL="0" distR="0" wp14:anchorId="3A5EA821" wp14:editId="57093298">
            <wp:extent cx="5219700" cy="369633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21">
                      <a:extLst>
                        <a:ext uri="{28A0092B-C50C-407E-A947-70E740481C1C}">
                          <a14:useLocalDpi xmlns:a14="http://schemas.microsoft.com/office/drawing/2010/main" val="0"/>
                        </a:ext>
                      </a:extLst>
                    </a:blip>
                    <a:stretch>
                      <a:fillRect/>
                    </a:stretch>
                  </pic:blipFill>
                  <pic:spPr>
                    <a:xfrm>
                      <a:off x="0" y="0"/>
                      <a:ext cx="5219700" cy="3696335"/>
                    </a:xfrm>
                    <a:prstGeom prst="rect">
                      <a:avLst/>
                    </a:prstGeom>
                  </pic:spPr>
                </pic:pic>
              </a:graphicData>
            </a:graphic>
          </wp:inline>
        </w:drawing>
      </w:r>
    </w:p>
    <w:p w14:paraId="4081CBF1" w14:textId="59F57456" w:rsidR="5D1BB382" w:rsidRPr="00AA1CD5" w:rsidRDefault="00DE446A" w:rsidP="00AA1CD5">
      <w:pPr>
        <w:pStyle w:val="Titulek"/>
        <w:rPr>
          <w:rFonts w:eastAsiaTheme="minorHAnsi"/>
        </w:rPr>
      </w:pPr>
      <w:bookmarkStart w:id="50" w:name="_Ref213684574"/>
      <w:bookmarkStart w:id="51" w:name="_Toc221174114"/>
      <w:r>
        <w:t xml:space="preserve">Obrázek </w:t>
      </w:r>
      <w:fldSimple w:instr=" SEQ Obrázek \* ARABIC ">
        <w:r w:rsidR="00522561">
          <w:rPr>
            <w:noProof/>
          </w:rPr>
          <w:t>9</w:t>
        </w:r>
      </w:fldSimple>
      <w:bookmarkEnd w:id="50"/>
      <w:r>
        <w:t xml:space="preserve"> – Rad model</w:t>
      </w:r>
      <w:bookmarkEnd w:id="51"/>
    </w:p>
    <w:p w14:paraId="3E986E3A" w14:textId="195D64AA" w:rsidR="51B03137" w:rsidRDefault="51B03137" w:rsidP="604EE1D6">
      <w:pPr>
        <w:pStyle w:val="Nadpis3"/>
      </w:pPr>
      <w:bookmarkStart w:id="52" w:name="_Toc218357358"/>
      <w:r>
        <w:t>Verzování vývoje</w:t>
      </w:r>
      <w:bookmarkEnd w:id="52"/>
    </w:p>
    <w:p w14:paraId="1BA6B744" w14:textId="2BAB9ECB" w:rsidR="2909A7A0" w:rsidRDefault="2909A7A0" w:rsidP="72D711F4">
      <w:pPr>
        <w:pStyle w:val="Pokraovn"/>
      </w:pPr>
      <w:r>
        <w:t>Verzování vývoje je proces sledování a řízení změn v softwarovém kódu. Systémy pro verzování vývoje jsou nástroje, které umož</w:t>
      </w:r>
      <w:r w:rsidR="32D1BA9E">
        <w:t xml:space="preserve">ňují vývojovým týmům efektivně spravovat a uchovávat historii změn během celého vývojového procesu. Tyto nástroje usnadňují spolupráci více </w:t>
      </w:r>
      <w:r w:rsidR="273ADC86">
        <w:t xml:space="preserve">vývojářů na jednom projektu, umožňují sledovat jednotlivé úpravy </w:t>
      </w:r>
      <w:r w:rsidR="00BE07B0">
        <w:br/>
      </w:r>
      <w:r w:rsidR="273ADC86">
        <w:t>a v případě potřeby se vrátit k předchozím verzím</w:t>
      </w:r>
      <w:r w:rsidR="00B2188E">
        <w:t xml:space="preserve"> </w:t>
      </w:r>
      <w:r w:rsidR="00B2188E">
        <w:fldChar w:fldCharType="begin"/>
      </w:r>
      <w:r w:rsidR="00B2188E">
        <w:instrText xml:space="preserve"> REF _Ref213518946 \r \h </w:instrText>
      </w:r>
      <w:r w:rsidR="00B2188E">
        <w:fldChar w:fldCharType="separate"/>
      </w:r>
      <w:r w:rsidR="001D2882">
        <w:t>[10]</w:t>
      </w:r>
      <w:r w:rsidR="00B2188E">
        <w:fldChar w:fldCharType="end"/>
      </w:r>
      <w:r w:rsidR="00D932F1">
        <w:t xml:space="preserve"> </w:t>
      </w:r>
      <w:r w:rsidR="00D932F1">
        <w:fldChar w:fldCharType="begin"/>
      </w:r>
      <w:r w:rsidR="00D932F1">
        <w:instrText xml:space="preserve"> REF _Ref213519237 \r \h </w:instrText>
      </w:r>
      <w:r w:rsidR="00D932F1">
        <w:fldChar w:fldCharType="separate"/>
      </w:r>
      <w:r w:rsidR="001D2882">
        <w:t>[12]</w:t>
      </w:r>
      <w:r w:rsidR="00D932F1">
        <w:fldChar w:fldCharType="end"/>
      </w:r>
      <w:r w:rsidR="273ADC86">
        <w:t>.</w:t>
      </w:r>
    </w:p>
    <w:p w14:paraId="0F2931F3" w14:textId="41CF9595" w:rsidR="1FAFA299" w:rsidRDefault="006534EC" w:rsidP="72D711F4">
      <w:r>
        <w:t xml:space="preserve">Systémy pro správu verzí (VCS) se stále vylepšují a některé jsou lepší než jiné. Tyto systémy jsou někdy známe jako SCM (Source Code Management) nástroje nebo RCS (Revision Control Systém). Git je jedním z nejpopulárnějších VCS nástrojů, který se </w:t>
      </w:r>
      <w:r>
        <w:lastRenderedPageBreak/>
        <w:t>dnes používá. Git je bezplatný a open source. Ať už je použit jakýkoliv systém, hlavní výhody jsou následující</w:t>
      </w:r>
      <w:r w:rsidR="00666005">
        <w:t xml:space="preserve"> </w:t>
      </w:r>
      <w:r w:rsidR="00666005">
        <w:fldChar w:fldCharType="begin"/>
      </w:r>
      <w:r w:rsidR="00666005">
        <w:instrText xml:space="preserve"> REF _Ref213518946 \r \h </w:instrText>
      </w:r>
      <w:r w:rsidR="00666005">
        <w:fldChar w:fldCharType="separate"/>
      </w:r>
      <w:r w:rsidR="001D2882">
        <w:t>[10]</w:t>
      </w:r>
      <w:r w:rsidR="00666005">
        <w:fldChar w:fldCharType="end"/>
      </w:r>
      <w:r w:rsidR="00666005">
        <w:t>:</w:t>
      </w:r>
    </w:p>
    <w:p w14:paraId="123A89A1" w14:textId="31B99A2E" w:rsidR="006534EC" w:rsidRDefault="006534EC" w:rsidP="00016596">
      <w:pPr>
        <w:pStyle w:val="Odstavecseseznamem"/>
        <w:numPr>
          <w:ilvl w:val="0"/>
          <w:numId w:val="7"/>
        </w:numPr>
        <w:spacing w:line="360" w:lineRule="auto"/>
      </w:pPr>
      <w:r w:rsidRPr="000A4E88">
        <w:rPr>
          <w:b/>
          <w:bCs/>
        </w:rPr>
        <w:t>Kompletní dlouhodobá historie změn souboru</w:t>
      </w:r>
      <w:r w:rsidR="00031A0E">
        <w:rPr>
          <w:b/>
          <w:bCs/>
        </w:rPr>
        <w:t xml:space="preserve"> –</w:t>
      </w:r>
      <w:r w:rsidR="00E43606">
        <w:t xml:space="preserve"> Vytváření, mazání a také úpravy jejich obsahu, to vše zahrnují změny. Historie by měl být také zaznamenán autor, datum a poznámky o účelu změny. Návrat k předchozím verzím v kompletní historii neschází, což pomáhá vyhledávat příčiny chyb, </w:t>
      </w:r>
      <w:r w:rsidR="00BE07B0">
        <w:br/>
      </w:r>
      <w:r w:rsidR="00E43606">
        <w:t>a je potřebná při opravě problémů ve starších verzích softwar</w:t>
      </w:r>
      <w:r w:rsidR="001869E7">
        <w:t>e</w:t>
      </w:r>
      <w:r w:rsidR="00E43606">
        <w:t>.</w:t>
      </w:r>
    </w:p>
    <w:p w14:paraId="4CC488C8" w14:textId="55A98DBD" w:rsidR="00E43606" w:rsidRDefault="00E43606" w:rsidP="00016596">
      <w:pPr>
        <w:pStyle w:val="Odstavecseseznamem"/>
        <w:numPr>
          <w:ilvl w:val="0"/>
          <w:numId w:val="7"/>
        </w:numPr>
        <w:spacing w:line="360" w:lineRule="auto"/>
      </w:pPr>
      <w:r w:rsidRPr="000A4E88">
        <w:rPr>
          <w:b/>
          <w:bCs/>
        </w:rPr>
        <w:t>Větvení a slučování</w:t>
      </w:r>
      <w:r w:rsidR="00031A0E">
        <w:rPr>
          <w:b/>
          <w:bCs/>
        </w:rPr>
        <w:t xml:space="preserve"> – </w:t>
      </w:r>
      <w:r w:rsidR="008A3542">
        <w:t xml:space="preserve">Systém podporuje jak souběžnou práci týmů, tak i práci </w:t>
      </w:r>
      <w:r w:rsidR="008C58CC">
        <w:t xml:space="preserve">jednotlivce, který má možnost pracovat na nezávislých proudech změn. V VCS nástrojích lze vytvořit tak zvané „větve“ pro udržení více proudů práce na sobě nezávislých a zároveň poskytuje možnost sloučit práce zpět dohromady. </w:t>
      </w:r>
    </w:p>
    <w:p w14:paraId="6D393466" w14:textId="48BD26CD" w:rsidR="00930850" w:rsidRDefault="008C58CC" w:rsidP="00016596">
      <w:pPr>
        <w:pStyle w:val="Odstavecseseznamem"/>
        <w:numPr>
          <w:ilvl w:val="0"/>
          <w:numId w:val="7"/>
        </w:numPr>
        <w:spacing w:line="360" w:lineRule="auto"/>
      </w:pPr>
      <w:r w:rsidRPr="000A4E88">
        <w:rPr>
          <w:b/>
          <w:bCs/>
        </w:rPr>
        <w:t>Sledovanost</w:t>
      </w:r>
      <w:r w:rsidR="00031A0E">
        <w:t xml:space="preserve"> – </w:t>
      </w:r>
      <w:r w:rsidR="00F935F2">
        <w:t>S analýzou hlavních příčin a dalšími forenzními analýzami může pomoci schopnost sledovat každou změnu, která byla provedena na softwar</w:t>
      </w:r>
      <w:r w:rsidR="001869E7">
        <w:t>e</w:t>
      </w:r>
      <w:r w:rsidR="00C74C94">
        <w:t xml:space="preserve"> </w:t>
      </w:r>
      <w:r w:rsidR="00F935F2">
        <w:t>a propojit ji se softwarem pro řízení projektů a sledování chyb, jako</w:t>
      </w:r>
      <w:r w:rsidR="00C74C94">
        <w:t xml:space="preserve"> </w:t>
      </w:r>
      <w:r w:rsidR="00F935F2">
        <w:t>je</w:t>
      </w:r>
      <w:r w:rsidR="00C74C94">
        <w:t xml:space="preserve"> </w:t>
      </w:r>
      <w:r w:rsidR="00F935F2">
        <w:t>Jira,</w:t>
      </w:r>
      <w:r w:rsidR="00C74C94">
        <w:t xml:space="preserve"> </w:t>
      </w:r>
      <w:r w:rsidR="00F935F2">
        <w:t xml:space="preserve">a schopnost anotovat změny zprávou popisující účel a záměr provedené změny. </w:t>
      </w:r>
      <w:r w:rsidR="00A472E5">
        <w:t>Mít anotovanou historii může vývojářům umožnit provádět správné harmonické změny.</w:t>
      </w:r>
    </w:p>
    <w:p w14:paraId="1A5CC462" w14:textId="48F1C2C3" w:rsidR="00930850" w:rsidRDefault="00A02B22" w:rsidP="00930850">
      <w:r>
        <w:t>Verzovacích systémů je mnoho, ovšem zde</w:t>
      </w:r>
      <w:r w:rsidR="00DE446A">
        <w:t xml:space="preserve"> je zaměřeno</w:t>
      </w:r>
      <w:r>
        <w:t xml:space="preserve"> na systém Git. Je to nejrozšířenější moderní systém na světě.</w:t>
      </w:r>
      <w:r w:rsidR="00FC2A10">
        <w:t xml:space="preserve"> Má distribuovanou architekturu. </w:t>
      </w:r>
      <w:r>
        <w:t xml:space="preserve">Každý vývojář má zde pracovní kopii kódu, </w:t>
      </w:r>
      <w:r w:rsidR="00FC2A10">
        <w:t>která může obsahovat historii všech změn projektu, což je výhodnější než v kdysi populárních systémech pro správu verzí, jako je CVS</w:t>
      </w:r>
      <w:r w:rsidR="00FC2A10">
        <w:tab/>
        <w:t>.</w:t>
      </w:r>
      <w:r w:rsidR="00007BBE">
        <w:t xml:space="preserve"> Každou verzi projektu můžeme organizovat do tzv. větví, které můžou </w:t>
      </w:r>
      <w:proofErr w:type="gramStart"/>
      <w:r w:rsidR="002A7D54">
        <w:t>být</w:t>
      </w:r>
      <w:proofErr w:type="gramEnd"/>
      <w:r w:rsidR="002A7D54">
        <w:t xml:space="preserve"> </w:t>
      </w:r>
      <w:r w:rsidR="00007BBE">
        <w:t xml:space="preserve">jakkoliv pojmenovány. Je </w:t>
      </w:r>
      <w:r w:rsidR="002A7D54">
        <w:t>mnoho důvodů, proč požívat Git pro správu projektů</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002A7D54">
        <w:t>:</w:t>
      </w:r>
    </w:p>
    <w:p w14:paraId="38E8898B" w14:textId="7055BC68" w:rsidR="002A7D54" w:rsidRDefault="002A7D54" w:rsidP="00016596">
      <w:pPr>
        <w:pStyle w:val="Odstavecseseznamem"/>
        <w:numPr>
          <w:ilvl w:val="0"/>
          <w:numId w:val="8"/>
        </w:numPr>
        <w:spacing w:line="360" w:lineRule="auto"/>
      </w:pPr>
      <w:r w:rsidRPr="00C74C94">
        <w:rPr>
          <w:b/>
        </w:rPr>
        <w:t>Sledování změn</w:t>
      </w:r>
      <w:r w:rsidR="00C74C94">
        <w:t xml:space="preserve"> – S</w:t>
      </w:r>
      <w:r>
        <w:t>ystém Git umožňuje ukládat veškeré změny a sledovat je. Tedy pokud něco v projektu není plně funkční nebo nefunguje správně a je třeba se vrátit k předchozí verzi, historie změn to umožňuje.</w:t>
      </w:r>
    </w:p>
    <w:p w14:paraId="16C3773E" w14:textId="020AEED2" w:rsidR="002A7D54" w:rsidRDefault="002A7D54" w:rsidP="00016596">
      <w:pPr>
        <w:pStyle w:val="Odstavecseseznamem"/>
        <w:numPr>
          <w:ilvl w:val="0"/>
          <w:numId w:val="8"/>
        </w:numPr>
        <w:spacing w:line="360" w:lineRule="auto"/>
      </w:pPr>
      <w:r w:rsidRPr="00C74C94">
        <w:rPr>
          <w:b/>
        </w:rPr>
        <w:t>Spolupráce</w:t>
      </w:r>
      <w:r w:rsidR="00C74C94">
        <w:t xml:space="preserve"> – </w:t>
      </w:r>
      <w:r>
        <w:t>Usnadňuje spolupráci vývojářů na jednom projektu. Každý člen týmu může pracovat na vlastní verzi a změny lze poté snadno sloučit.</w:t>
      </w:r>
    </w:p>
    <w:p w14:paraId="2008C4AE" w14:textId="7D50B2BD" w:rsidR="002A7D54" w:rsidRDefault="002A7D54" w:rsidP="00016596">
      <w:pPr>
        <w:pStyle w:val="Odstavecseseznamem"/>
        <w:numPr>
          <w:ilvl w:val="0"/>
          <w:numId w:val="8"/>
        </w:numPr>
        <w:spacing w:line="360" w:lineRule="auto"/>
      </w:pPr>
      <w:r w:rsidRPr="00C74C94">
        <w:rPr>
          <w:b/>
        </w:rPr>
        <w:t>Větvení</w:t>
      </w:r>
      <w:r w:rsidR="00C74C94">
        <w:t xml:space="preserve"> –</w:t>
      </w:r>
      <w:r>
        <w:t xml:space="preserve"> Vytvořením větví </w:t>
      </w:r>
      <w:r w:rsidR="00754BDA">
        <w:t>máte možnost pracovat nezávisle. To je užitečné pro opravu chyb a vývoj nových funkcí, aniž by se změny promítly do hlavního projektu.</w:t>
      </w:r>
    </w:p>
    <w:p w14:paraId="67786BD4" w14:textId="3E087326" w:rsidR="00754BDA" w:rsidRDefault="00754BDA" w:rsidP="00016596">
      <w:pPr>
        <w:pStyle w:val="Odstavecseseznamem"/>
        <w:numPr>
          <w:ilvl w:val="0"/>
          <w:numId w:val="8"/>
        </w:numPr>
        <w:spacing w:line="360" w:lineRule="auto"/>
      </w:pPr>
      <w:r w:rsidRPr="00C74C94">
        <w:rPr>
          <w:b/>
        </w:rPr>
        <w:lastRenderedPageBreak/>
        <w:t>Zpětné vrácení změn</w:t>
      </w:r>
      <w:r w:rsidR="00C74C94">
        <w:t xml:space="preserve"> –</w:t>
      </w:r>
      <w:r>
        <w:t xml:space="preserve"> Pokud se stane, že nové funkce obsahují problémy nebo provedete něco špatně, je možné se jednoduše vrátit k předchozímu stavu projektu.</w:t>
      </w:r>
    </w:p>
    <w:p w14:paraId="20875BF3" w14:textId="0EA9E472" w:rsidR="00754BDA" w:rsidRDefault="00754BDA" w:rsidP="00016596">
      <w:pPr>
        <w:pStyle w:val="Odstavecseseznamem"/>
        <w:numPr>
          <w:ilvl w:val="0"/>
          <w:numId w:val="8"/>
        </w:numPr>
        <w:spacing w:line="360" w:lineRule="auto"/>
      </w:pPr>
      <w:r w:rsidRPr="003066B1">
        <w:rPr>
          <w:b/>
          <w:bCs/>
        </w:rPr>
        <w:t>Ochrana dat</w:t>
      </w:r>
      <w:r w:rsidR="00C74C94">
        <w:t xml:space="preserve"> –</w:t>
      </w:r>
      <w:r>
        <w:t xml:space="preserve"> Kdyby </w:t>
      </w:r>
      <w:r w:rsidR="0027481A">
        <w:t>došlo k chybě nebo selhání disku, data jsou v bezpečí uložena v tomto systému.</w:t>
      </w:r>
    </w:p>
    <w:p w14:paraId="07D662A1" w14:textId="22AD7F74" w:rsidR="00DC24CC" w:rsidRDefault="00DC24CC" w:rsidP="00016596">
      <w:pPr>
        <w:pStyle w:val="Odstavecseseznamem"/>
        <w:numPr>
          <w:ilvl w:val="0"/>
          <w:numId w:val="8"/>
        </w:numPr>
        <w:spacing w:line="360" w:lineRule="auto"/>
      </w:pPr>
      <w:r w:rsidRPr="00C74C94">
        <w:rPr>
          <w:b/>
        </w:rPr>
        <w:t>Podpora pro týmy</w:t>
      </w:r>
      <w:r w:rsidR="00C74C94">
        <w:t xml:space="preserve"> –</w:t>
      </w:r>
      <w:r>
        <w:t xml:space="preserve"> Jelikož Git umožňuje sledování, kdo a kdy provedl změny, pomáhá tak efektivně koordinovat práci větších týmů.</w:t>
      </w:r>
    </w:p>
    <w:p w14:paraId="5512023C" w14:textId="67888A3A" w:rsidR="00DC24CC" w:rsidRDefault="00DC24CC" w:rsidP="00016596">
      <w:pPr>
        <w:pStyle w:val="Odstavecseseznamem"/>
        <w:numPr>
          <w:ilvl w:val="0"/>
          <w:numId w:val="8"/>
        </w:numPr>
        <w:spacing w:line="360" w:lineRule="auto"/>
      </w:pPr>
      <w:r w:rsidRPr="003066B1">
        <w:rPr>
          <w:b/>
          <w:bCs/>
        </w:rPr>
        <w:t>Open source a popularita</w:t>
      </w:r>
      <w:r w:rsidR="00C74C94">
        <w:rPr>
          <w:b/>
          <w:bCs/>
        </w:rPr>
        <w:t xml:space="preserve"> –</w:t>
      </w:r>
      <w:r>
        <w:t xml:space="preserve"> Systém je open source, což znamená, že zdrojový kód je veřejně dostupný a bezplatný. Má širokou komunitu uživatelů a aktivní vývoj.</w:t>
      </w:r>
    </w:p>
    <w:p w14:paraId="3F2D0FBE" w14:textId="056F2F8B" w:rsidR="008E3494" w:rsidRDefault="008E3494" w:rsidP="00016596">
      <w:pPr>
        <w:pStyle w:val="Odstavecseseznamem"/>
        <w:numPr>
          <w:ilvl w:val="0"/>
          <w:numId w:val="8"/>
        </w:numPr>
        <w:spacing w:line="360" w:lineRule="auto"/>
      </w:pPr>
      <w:r w:rsidRPr="003066B1">
        <w:rPr>
          <w:b/>
          <w:bCs/>
        </w:rPr>
        <w:t>Flexibilita</w:t>
      </w:r>
      <w:r w:rsidR="00C74C94">
        <w:t xml:space="preserve"> –</w:t>
      </w:r>
      <w:r>
        <w:t xml:space="preserve"> </w:t>
      </w:r>
      <w:r w:rsidR="00DD6E8B">
        <w:t>Git není využíván pouze na vývoj softwar</w:t>
      </w:r>
      <w:r w:rsidR="001869E7">
        <w:t>e</w:t>
      </w:r>
      <w:r w:rsidR="00DD6E8B">
        <w:t>, ale také třeba i při psaní prací, správu obsahu webu a dalších.</w:t>
      </w:r>
    </w:p>
    <w:p w14:paraId="0243C6B9" w14:textId="78DF6F0D" w:rsidR="00DD6E8B" w:rsidRDefault="00DD6E8B" w:rsidP="00016596">
      <w:pPr>
        <w:pStyle w:val="Odstavecseseznamem"/>
        <w:numPr>
          <w:ilvl w:val="0"/>
          <w:numId w:val="8"/>
        </w:numPr>
        <w:spacing w:line="360" w:lineRule="auto"/>
      </w:pPr>
      <w:r w:rsidRPr="00941EFE">
        <w:rPr>
          <w:b/>
        </w:rPr>
        <w:t>Rychlost</w:t>
      </w:r>
      <w:r w:rsidR="00941EFE">
        <w:t xml:space="preserve"> –</w:t>
      </w:r>
      <w:r>
        <w:t xml:space="preserve"> Velikou výhodou je i rychlost a efektivita systému. Záznamy změn jsou úsporné, tudíž zabírají méně místa na úložišti.</w:t>
      </w:r>
    </w:p>
    <w:p w14:paraId="7F3EE71F" w14:textId="100625F9" w:rsidR="002441EA" w:rsidRDefault="00DE446A" w:rsidP="002441EA">
      <w:r>
        <w:t>Za základní stavební prvek principů Gitu je označován repozitář</w:t>
      </w:r>
      <w:r w:rsidR="002441EA">
        <w:t xml:space="preserve">. Tedy místo, kde jsou uloženy a spravovány veškeré soubory, historie a metadata projektu. Navíc v něm můžou být uvedeny kompletní záznamy o změnách kódu, souborech, složkách </w:t>
      </w:r>
      <w:r w:rsidR="00FC2D57">
        <w:br/>
      </w:r>
      <w:r w:rsidR="002441EA">
        <w:t>a dalších součástí projektu</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2441EA">
        <w:t>.</w:t>
      </w:r>
    </w:p>
    <w:p w14:paraId="6FB0B7B2" w14:textId="23DD5062" w:rsidR="00ED73A2" w:rsidRDefault="002441EA" w:rsidP="002441EA">
      <w:r>
        <w:t xml:space="preserve">Repozitář má hlavní funkci ukládat a udržovat celou historii projektu. </w:t>
      </w:r>
      <w:r w:rsidR="00ED73A2">
        <w:t>Při uložení stavu projektu v určitém okamžiku vývoje provedeme tzv. commit. Commit je zaznamenán společně s autorem změny a kdy ke změně došlo v repozitáři. Což umožňuje sledovat vývoj projektu v čase, pohybovat se mezi verzemi a zjišťovat, kdo a kdy danou změnu provedl</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D73A2">
        <w:t>.</w:t>
      </w:r>
    </w:p>
    <w:p w14:paraId="212CF46A" w14:textId="4517CEF1" w:rsidR="002441EA" w:rsidRDefault="00ED73A2" w:rsidP="002441EA">
      <w:r>
        <w:t>Důležitou součástí Gitu je jakým způsobem systém ukládá soubory. Každý soubor je uložen pouze jednou a poté se ukládají tzv. snapshoty.</w:t>
      </w:r>
      <w:r w:rsidR="002441EA">
        <w:t xml:space="preserve"> </w:t>
      </w:r>
      <w:r>
        <w:t>Veškeré soubory jsou v commitu uloženy jako snapshot</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EDDCB44" w14:textId="44FA4B23" w:rsidR="001F06C2" w:rsidRDefault="001F06C2" w:rsidP="002441EA">
      <w:r>
        <w:t xml:space="preserve">Do Gitu je také možné ukládat i například obrázky či jiné netextové soubory díky tomu, že jsou uloženy všechny soubory binárně. Velikost repozitáře ovšem zůstává téměř </w:t>
      </w:r>
      <w:r w:rsidR="00D86676">
        <w:t>identická</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 xml:space="preserve">. </w:t>
      </w:r>
    </w:p>
    <w:p w14:paraId="32556857" w14:textId="099B5812" w:rsidR="00D86676" w:rsidRDefault="00D86676" w:rsidP="002441EA">
      <w:r>
        <w:lastRenderedPageBreak/>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DFA338C" w14:textId="19412D94" w:rsidR="00D86676" w:rsidRDefault="00D86676" w:rsidP="002441EA">
      <w:r>
        <w:t xml:space="preserve">Jelikož lze kód ukládat lokálně, </w:t>
      </w:r>
      <w:r w:rsidR="00E146C3">
        <w:t>není potřebný přístup k internetu. Téměř všechny operace lze provádět lokálně a data přidat na sever později, když je k dispozici síťové připojení</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146C3">
        <w:t>.</w:t>
      </w:r>
    </w:p>
    <w:p w14:paraId="492F0EFD" w14:textId="2D1F4512" w:rsidR="00E146C3" w:rsidRDefault="00E146C3" w:rsidP="002441EA">
      <w:r>
        <w:t>Git také klade velký důraz na integritu dat. Jakákoliv změna či poškození souboru je okamžitě detekováno. Systém ukládá soubory podle kontrolního součtu SHA-1, nikoli podle jména. Tento kontrolní součet provede sám Git pro každý soubor nebo složku</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19B47663" w14:textId="3C0A6F4B" w:rsidR="003E47A1" w:rsidRDefault="003E47A1" w:rsidP="002441EA">
      <w:r>
        <w:t>Git funguje na principu přidávání dat. Tedy pokud bude odstraněn řádek, Git zaznamená informaci o odstranění a původní data zůstanou zachována. Je velmi obtížné poškodit data po provedení commitu natolik, aby už nebyla obnovitelná. Pokud nedojde k externí události, jsou soubory v repozitáři bezpečně uloženy</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6249ACCE" w14:textId="2C2884A7" w:rsidR="00FB73D9" w:rsidRDefault="00FB73D9" w:rsidP="002441EA">
      <w:r>
        <w:t>Také je nutné zmínit, že celý proces správy verzí se skládá ze čtyř fází. Pomocí těchto fází se zvyšuje efektivita a koordinovanost spolupráce při verzování projektů. Jedná se o tyto čtyři fáze</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t>:</w:t>
      </w:r>
    </w:p>
    <w:p w14:paraId="58075802" w14:textId="13CCCE79" w:rsidR="00FB73D9" w:rsidRDefault="00FB73D9" w:rsidP="00016596">
      <w:pPr>
        <w:pStyle w:val="Odstavecseseznamem"/>
        <w:numPr>
          <w:ilvl w:val="0"/>
          <w:numId w:val="9"/>
        </w:numPr>
        <w:spacing w:line="360" w:lineRule="auto"/>
      </w:pPr>
      <w:r w:rsidRPr="00670B50">
        <w:rPr>
          <w:b/>
        </w:rPr>
        <w:t>Pracovní složka</w:t>
      </w:r>
      <w:r w:rsidR="00670B50">
        <w:t xml:space="preserve"> –</w:t>
      </w:r>
      <w:r>
        <w:t xml:space="preserve"> Jedná se o místo, kde provádíme změny a editujeme projekt. Lze zde vytvářet, mazat a upravovat soubory dle svých potřeb.</w:t>
      </w:r>
    </w:p>
    <w:p w14:paraId="632FE02E" w14:textId="5F192069" w:rsidR="00FB73D9" w:rsidRDefault="00FC2D57" w:rsidP="00016596">
      <w:pPr>
        <w:pStyle w:val="Odstavecseseznamem"/>
        <w:numPr>
          <w:ilvl w:val="0"/>
          <w:numId w:val="9"/>
        </w:numPr>
        <w:spacing w:line="360" w:lineRule="auto"/>
      </w:pPr>
      <w:r w:rsidRPr="00670B50">
        <w:rPr>
          <w:b/>
        </w:rPr>
        <w:t>Přechodná oblast</w:t>
      </w:r>
      <w:r w:rsidR="00670B50">
        <w:rPr>
          <w:b/>
        </w:rPr>
        <w:t xml:space="preserve"> –</w:t>
      </w:r>
      <w:r w:rsidR="00FB73D9">
        <w:t xml:space="preserve"> V tomto prostoru vybíráme, které změny budou obsahovat následující commit.</w:t>
      </w:r>
    </w:p>
    <w:p w14:paraId="429000D6" w14:textId="17C276C7" w:rsidR="00FB73D9" w:rsidRDefault="00FB73D9" w:rsidP="00016596">
      <w:pPr>
        <w:pStyle w:val="Odstavecseseznamem"/>
        <w:numPr>
          <w:ilvl w:val="0"/>
          <w:numId w:val="9"/>
        </w:numPr>
        <w:spacing w:line="360" w:lineRule="auto"/>
      </w:pPr>
      <w:r w:rsidRPr="00670B50">
        <w:rPr>
          <w:b/>
        </w:rPr>
        <w:t>Lokální repozitář</w:t>
      </w:r>
      <w:r w:rsidR="00670B50">
        <w:t xml:space="preserve"> –</w:t>
      </w:r>
      <w:r>
        <w:t xml:space="preserve"> Po vybrání souboru ve staging area provedeme commit, který uloží změny do lokálního repozitáře. V tomto repozitáři se vyskytují veškeré změny a commity, které byly provedeny.</w:t>
      </w:r>
    </w:p>
    <w:p w14:paraId="5BCCDFB5" w14:textId="2F8A4FEA" w:rsidR="00FB73D9" w:rsidRDefault="00FB73D9" w:rsidP="00016596">
      <w:pPr>
        <w:pStyle w:val="Odstavecseseznamem"/>
        <w:numPr>
          <w:ilvl w:val="0"/>
          <w:numId w:val="9"/>
        </w:numPr>
        <w:spacing w:line="360" w:lineRule="auto"/>
      </w:pPr>
      <w:r w:rsidRPr="00670B50">
        <w:rPr>
          <w:b/>
        </w:rPr>
        <w:t>Vzdálený repozitář</w:t>
      </w:r>
      <w:r w:rsidR="00670B50">
        <w:t xml:space="preserve"> –</w:t>
      </w:r>
      <w:r>
        <w:t xml:space="preserve"> Pokud chceme, aby změny, které byly uloženy na lokální repozitář, viděli i ostatní spolupracovníci</w:t>
      </w:r>
      <w:r w:rsidR="00D42E12">
        <w:t xml:space="preserve">, nahrajeme tyto změny na vzdálený server. </w:t>
      </w:r>
    </w:p>
    <w:p w14:paraId="66109FB6" w14:textId="65CA84D7" w:rsidR="00D42E12" w:rsidRDefault="00D42E12" w:rsidP="00D42E12">
      <w:r>
        <w:t>Následující graf</w:t>
      </w:r>
      <w:r w:rsidR="00CF3DF3">
        <w:t xml:space="preserve"> na obrázku </w:t>
      </w:r>
      <w:r w:rsidR="00211D81">
        <w:fldChar w:fldCharType="begin"/>
      </w:r>
      <w:r w:rsidR="00211D81">
        <w:instrText xml:space="preserve"> REF _Ref218263364 \h \# 0 </w:instrText>
      </w:r>
      <w:r w:rsidR="00211D81">
        <w:fldChar w:fldCharType="separate"/>
      </w:r>
      <w:r w:rsidR="001D2882">
        <w:t>10</w:t>
      </w:r>
      <w:r w:rsidR="00211D81">
        <w:fldChar w:fldCharType="end"/>
      </w:r>
      <w:r>
        <w:t xml:space="preserve"> zobrazuje tento proces:</w:t>
      </w:r>
    </w:p>
    <w:p w14:paraId="1CE544D4" w14:textId="77777777" w:rsidR="00EC774C" w:rsidRDefault="00EC774C" w:rsidP="00EC774C">
      <w:pPr>
        <w:pStyle w:val="Obrzek"/>
        <w:keepNext/>
      </w:pPr>
      <w:r>
        <w:rPr>
          <w:noProof/>
        </w:rPr>
        <w:lastRenderedPageBreak/>
        <w:drawing>
          <wp:inline distT="0" distB="0" distL="0" distR="0" wp14:anchorId="1826DA72" wp14:editId="53C09E88">
            <wp:extent cx="5210175" cy="3533775"/>
            <wp:effectExtent l="0" t="0" r="9525"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533775"/>
                    </a:xfrm>
                    <a:prstGeom prst="rect">
                      <a:avLst/>
                    </a:prstGeom>
                    <a:noFill/>
                    <a:ln>
                      <a:noFill/>
                    </a:ln>
                  </pic:spPr>
                </pic:pic>
              </a:graphicData>
            </a:graphic>
          </wp:inline>
        </w:drawing>
      </w:r>
    </w:p>
    <w:p w14:paraId="531D3BE8" w14:textId="2EC63330" w:rsidR="00C346CB" w:rsidRDefault="00EC774C" w:rsidP="00EC774C">
      <w:pPr>
        <w:pStyle w:val="Titulek"/>
      </w:pPr>
      <w:bookmarkStart w:id="53" w:name="_Ref218263364"/>
      <w:bookmarkStart w:id="54" w:name="_Toc221174115"/>
      <w:r>
        <w:t xml:space="preserve">Obrázek </w:t>
      </w:r>
      <w:fldSimple w:instr=" SEQ Obrázek \* ARABIC ">
        <w:r w:rsidR="00522561">
          <w:rPr>
            <w:noProof/>
          </w:rPr>
          <w:t>10</w:t>
        </w:r>
      </w:fldSimple>
      <w:bookmarkEnd w:id="53"/>
      <w:r>
        <w:t xml:space="preserve"> Proces Gitu</w:t>
      </w:r>
      <w:bookmarkEnd w:id="54"/>
    </w:p>
    <w:p w14:paraId="2AEB9E05" w14:textId="76CE245C" w:rsidR="006739C5" w:rsidRDefault="006739C5" w:rsidP="00D42E12">
      <w:r w:rsidRPr="006739C5">
        <w:t>Na trhu je mnoho platforem systému Git. Mezi nejpoužívanější patří</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Pr="006739C5">
        <w:t>:</w:t>
      </w:r>
    </w:p>
    <w:p w14:paraId="08C4B10A" w14:textId="4C575A6D" w:rsidR="006739C5" w:rsidRDefault="00222B7B" w:rsidP="00016596">
      <w:pPr>
        <w:pStyle w:val="Odstavecseseznamem"/>
        <w:numPr>
          <w:ilvl w:val="0"/>
          <w:numId w:val="14"/>
        </w:numPr>
        <w:spacing w:line="360" w:lineRule="auto"/>
      </w:pPr>
      <w:r>
        <w:t>GitHub</w:t>
      </w:r>
      <w:r w:rsidR="003E7607">
        <w:t>,</w:t>
      </w:r>
    </w:p>
    <w:p w14:paraId="1B630120" w14:textId="4E34E089" w:rsidR="00222B7B" w:rsidRDefault="00222B7B" w:rsidP="00016596">
      <w:pPr>
        <w:pStyle w:val="Odstavecseseznamem"/>
        <w:numPr>
          <w:ilvl w:val="0"/>
          <w:numId w:val="14"/>
        </w:numPr>
        <w:spacing w:line="360" w:lineRule="auto"/>
      </w:pPr>
      <w:r>
        <w:t>Bitbucket</w:t>
      </w:r>
      <w:r w:rsidR="003E7607">
        <w:t>,</w:t>
      </w:r>
    </w:p>
    <w:p w14:paraId="003B33A1" w14:textId="5D96D8E9" w:rsidR="00222B7B" w:rsidRDefault="00222B7B" w:rsidP="00016596">
      <w:pPr>
        <w:pStyle w:val="Odstavecseseznamem"/>
        <w:numPr>
          <w:ilvl w:val="0"/>
          <w:numId w:val="14"/>
        </w:numPr>
        <w:spacing w:line="360" w:lineRule="auto"/>
      </w:pPr>
      <w:r>
        <w:t>GitLab</w:t>
      </w:r>
      <w:r w:rsidR="003E7607">
        <w:t>,</w:t>
      </w:r>
    </w:p>
    <w:p w14:paraId="26FD49F9" w14:textId="7F0C471F" w:rsidR="00222B7B" w:rsidRDefault="00222B7B" w:rsidP="00016596">
      <w:pPr>
        <w:pStyle w:val="Odstavecseseznamem"/>
        <w:numPr>
          <w:ilvl w:val="0"/>
          <w:numId w:val="14"/>
        </w:numPr>
        <w:spacing w:line="360" w:lineRule="auto"/>
      </w:pPr>
      <w:r>
        <w:t>Azure DevOps</w:t>
      </w:r>
      <w:r w:rsidR="003E7607">
        <w:t>,</w:t>
      </w:r>
    </w:p>
    <w:p w14:paraId="1A6C4222" w14:textId="1511605B" w:rsidR="00222B7B" w:rsidRDefault="00222B7B" w:rsidP="00016596">
      <w:pPr>
        <w:pStyle w:val="Odstavecseseznamem"/>
        <w:numPr>
          <w:ilvl w:val="0"/>
          <w:numId w:val="14"/>
        </w:numPr>
        <w:spacing w:line="360" w:lineRule="auto"/>
      </w:pPr>
      <w:r>
        <w:t>SourceForge</w:t>
      </w:r>
      <w:r w:rsidR="003E7607">
        <w:t>,</w:t>
      </w:r>
    </w:p>
    <w:p w14:paraId="37C1B07B" w14:textId="56AA52B5" w:rsidR="00222B7B" w:rsidRDefault="00222B7B" w:rsidP="00016596">
      <w:pPr>
        <w:pStyle w:val="Odstavecseseznamem"/>
        <w:numPr>
          <w:ilvl w:val="0"/>
          <w:numId w:val="14"/>
        </w:numPr>
        <w:spacing w:line="360" w:lineRule="auto"/>
      </w:pPr>
      <w:r>
        <w:t>Beanstalk</w:t>
      </w:r>
      <w:r w:rsidR="003E7607">
        <w:t>,</w:t>
      </w:r>
    </w:p>
    <w:p w14:paraId="1A36C7B3" w14:textId="15E09E82" w:rsidR="00222B7B" w:rsidRDefault="00222B7B" w:rsidP="00016596">
      <w:pPr>
        <w:pStyle w:val="Odstavecseseznamem"/>
        <w:numPr>
          <w:ilvl w:val="0"/>
          <w:numId w:val="14"/>
        </w:numPr>
        <w:spacing w:line="360" w:lineRule="auto"/>
      </w:pPr>
      <w:r>
        <w:t>FramaGit</w:t>
      </w:r>
      <w:r w:rsidR="003E7607">
        <w:t>.</w:t>
      </w:r>
    </w:p>
    <w:p w14:paraId="6E4CA10E" w14:textId="2259A392" w:rsidR="42A36797" w:rsidRDefault="693C2870" w:rsidP="72D711F4">
      <w:pPr>
        <w:pStyle w:val="Nadpis3"/>
        <w:spacing w:after="240"/>
      </w:pPr>
      <w:bookmarkStart w:id="55" w:name="_Toc218357359"/>
      <w:r>
        <w:t>Proces DevOps</w:t>
      </w:r>
      <w:bookmarkEnd w:id="55"/>
    </w:p>
    <w:p w14:paraId="4FB99053" w14:textId="3E24C2EA" w:rsidR="00222B7B" w:rsidRDefault="00222B7B" w:rsidP="00222B7B">
      <w:pPr>
        <w:pStyle w:val="Pokraovn"/>
      </w:pPr>
      <w:r>
        <w:t xml:space="preserve">DevOps představuje propojení lidí, procesů a technologií s cílem zajistit kontinuální dodávání kvalitních produktů a služeb zákazníkům. Název vznikl spojením slov vývoj (development, Dev) a provoz (operations, Ops). </w:t>
      </w:r>
      <w:r w:rsidR="00EF6A85">
        <w:t xml:space="preserve">Vývojáři, správci IT, testeři </w:t>
      </w:r>
      <w:r w:rsidR="00BE07B0">
        <w:br/>
      </w:r>
      <w:r w:rsidR="00EF6A85">
        <w:t xml:space="preserve">a specialisté na bezpečnost – dříve oddělené role a dnes pomocí DevOps spolu </w:t>
      </w:r>
      <w:r w:rsidR="00863BE4">
        <w:t>ú</w:t>
      </w:r>
      <w:r w:rsidR="00EF6A85">
        <w:t xml:space="preserve">zce spolupracují a koordinují své činnosti. </w:t>
      </w:r>
      <w:r w:rsidR="00863BE4">
        <w:t xml:space="preserve">Zavedením této kultury je umožněna rychlejší </w:t>
      </w:r>
      <w:r w:rsidR="00863BE4">
        <w:lastRenderedPageBreak/>
        <w:t>reakce na potřeby zákazníků, spolehlivost aplikací a přispívá k efektivnějšímu dosažení obchodních cílů organizace</w:t>
      </w:r>
      <w:r w:rsidR="00B2188E">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rsidR="00863BE4">
        <w:t>.</w:t>
      </w:r>
    </w:p>
    <w:p w14:paraId="3C19CE52" w14:textId="34226D59" w:rsidR="00863BE4" w:rsidRDefault="001321C8" w:rsidP="00863BE4">
      <w:r>
        <w:t>Životní cyklus aplikací je ovlivněn DevOps prostřednictvím jednotlivých fází</w:t>
      </w:r>
      <w:r w:rsidR="00CF3DF3">
        <w:t xml:space="preserve">, které jsou vyobrazené na obrázku </w:t>
      </w:r>
      <w:r w:rsidR="00CF3DF3">
        <w:fldChar w:fldCharType="begin"/>
      </w:r>
      <w:r w:rsidR="00CF3DF3">
        <w:instrText xml:space="preserve"> REF _Ref213684781 \h </w:instrText>
      </w:r>
      <w:r w:rsidR="00EF6697">
        <w:rPr>
          <w:rFonts w:eastAsiaTheme="minorHAnsi"/>
        </w:rPr>
        <w:instrText xml:space="preserve">\# 0 </w:instrText>
      </w:r>
      <w:r w:rsidR="00CF3DF3">
        <w:fldChar w:fldCharType="separate"/>
      </w:r>
      <w:r w:rsidR="001D2882">
        <w:rPr>
          <w:rFonts w:eastAsiaTheme="minorHAnsi"/>
        </w:rPr>
        <w:t>11</w:t>
      </w:r>
      <w:r w:rsidR="00CF3DF3">
        <w:fldChar w:fldCharType="end"/>
      </w:r>
      <w:r>
        <w:t>. Každá fáze se spoléhá na ostatní, tedy každá role je v určité míře zapojená ve všech fázích. Těmito fázemi jsou</w:t>
      </w:r>
      <w:r w:rsidR="00A46326">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t>:</w:t>
      </w:r>
    </w:p>
    <w:p w14:paraId="6CEBA9D2" w14:textId="40871197" w:rsidR="001321C8" w:rsidRDefault="001321C8" w:rsidP="005074DD">
      <w:pPr>
        <w:pStyle w:val="Odstavecseseznamem"/>
        <w:numPr>
          <w:ilvl w:val="0"/>
          <w:numId w:val="15"/>
        </w:numPr>
        <w:spacing w:line="360" w:lineRule="auto"/>
      </w:pPr>
      <w:r w:rsidRPr="005408C9">
        <w:rPr>
          <w:b/>
          <w:bCs/>
        </w:rPr>
        <w:t>Plánování</w:t>
      </w:r>
      <w:r w:rsidR="001A0700">
        <w:t xml:space="preserve"> – </w:t>
      </w:r>
      <w:r>
        <w:t xml:space="preserve">V této fázi týmy vymýšlejí, definují a popisují funkce a možnosti projektů, které vytvářejí. </w:t>
      </w:r>
      <w:r w:rsidR="00A63C87">
        <w:t xml:space="preserve">Vytvářejí backlogy, sledují chyby a </w:t>
      </w:r>
      <w:r w:rsidR="00D0274A">
        <w:t>vizualizují průběh práce prostřednictvím řídících panelů.</w:t>
      </w:r>
    </w:p>
    <w:p w14:paraId="29E66397" w14:textId="41251B97" w:rsidR="00F67674" w:rsidRDefault="00F67674" w:rsidP="005074DD">
      <w:pPr>
        <w:pStyle w:val="Odstavecseseznamem"/>
        <w:numPr>
          <w:ilvl w:val="0"/>
          <w:numId w:val="15"/>
        </w:numPr>
        <w:spacing w:line="360" w:lineRule="auto"/>
      </w:pPr>
      <w:r w:rsidRPr="00016596">
        <w:rPr>
          <w:b/>
        </w:rPr>
        <w:t>Vývoj</w:t>
      </w:r>
      <w:r w:rsidR="001A0700">
        <w:t xml:space="preserve"> –</w:t>
      </w:r>
      <w:r>
        <w:t xml:space="preserve"> Fáze vývoje zahrnuje veškeré kódování </w:t>
      </w:r>
      <w:r w:rsidR="00F50E69">
        <w:t>– od samotného psaní kódu, testování, kontrolu a integraci mezi členy týmu, až po tvorbu build artefaktů.</w:t>
      </w:r>
    </w:p>
    <w:p w14:paraId="7C956A24" w14:textId="3281F98F" w:rsidR="00B5709B" w:rsidRDefault="00F50E69" w:rsidP="005074DD">
      <w:pPr>
        <w:pStyle w:val="Odstavecseseznamem"/>
        <w:numPr>
          <w:ilvl w:val="0"/>
          <w:numId w:val="15"/>
        </w:numPr>
        <w:spacing w:line="360" w:lineRule="auto"/>
      </w:pPr>
      <w:r w:rsidRPr="00016596">
        <w:rPr>
          <w:b/>
        </w:rPr>
        <w:t>Doručování</w:t>
      </w:r>
      <w:r w:rsidR="00016596">
        <w:t xml:space="preserve"> –</w:t>
      </w:r>
      <w:r>
        <w:t xml:space="preserve"> Doručování je proces spolehlivého a konzistentního nasazování aplikací do produkčního prostředí. Fáze doručování také zahrnuje nasazení </w:t>
      </w:r>
      <w:r w:rsidR="00BE07B0">
        <w:br/>
      </w:r>
      <w: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w:t>
      </w:r>
      <w:r w:rsidR="00B5709B">
        <w:t>, před tím, než se zpřístupní zákazníkům.</w:t>
      </w:r>
    </w:p>
    <w:p w14:paraId="02DE8F70" w14:textId="1CA75F0F" w:rsidR="001B675E" w:rsidRDefault="00B5709B" w:rsidP="005074DD">
      <w:pPr>
        <w:pStyle w:val="Odstavecseseznamem"/>
        <w:numPr>
          <w:ilvl w:val="0"/>
          <w:numId w:val="15"/>
        </w:numPr>
        <w:spacing w:line="360" w:lineRule="auto"/>
      </w:pPr>
      <w:r w:rsidRPr="00016596">
        <w:rPr>
          <w:b/>
        </w:rPr>
        <w:t>Provoz</w:t>
      </w:r>
      <w:r w:rsidR="00016596">
        <w:t xml:space="preserve"> –</w:t>
      </w:r>
      <w:r>
        <w:t xml:space="preserve"> V provozní fázi se vývojáři zaměřují na údržbu a monitorování aplikací a řešení problémů s aplikací, která je již v provozu.</w:t>
      </w:r>
    </w:p>
    <w:p w14:paraId="0685D64C" w14:textId="77777777" w:rsidR="00970568" w:rsidRDefault="00970568" w:rsidP="00970568">
      <w:pPr>
        <w:pStyle w:val="Obrzek"/>
        <w:keepNext/>
      </w:pPr>
      <w:r>
        <w:rPr>
          <w:noProof/>
        </w:rPr>
        <w:lastRenderedPageBreak/>
        <w:drawing>
          <wp:inline distT="0" distB="0" distL="0" distR="0" wp14:anchorId="0033F8CE" wp14:editId="3F9F2264">
            <wp:extent cx="3267783" cy="3122763"/>
            <wp:effectExtent l="0" t="0" r="889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Ops_cz.png"/>
                    <pic:cNvPicPr/>
                  </pic:nvPicPr>
                  <pic:blipFill>
                    <a:blip r:embed="rId23">
                      <a:extLst>
                        <a:ext uri="{28A0092B-C50C-407E-A947-70E740481C1C}">
                          <a14:useLocalDpi xmlns:a14="http://schemas.microsoft.com/office/drawing/2010/main" val="0"/>
                        </a:ext>
                      </a:extLst>
                    </a:blip>
                    <a:stretch>
                      <a:fillRect/>
                    </a:stretch>
                  </pic:blipFill>
                  <pic:spPr>
                    <a:xfrm>
                      <a:off x="0" y="0"/>
                      <a:ext cx="3278837" cy="3133327"/>
                    </a:xfrm>
                    <a:prstGeom prst="rect">
                      <a:avLst/>
                    </a:prstGeom>
                  </pic:spPr>
                </pic:pic>
              </a:graphicData>
            </a:graphic>
          </wp:inline>
        </w:drawing>
      </w:r>
    </w:p>
    <w:p w14:paraId="74CF350B" w14:textId="69E09F22" w:rsidR="00045D00" w:rsidRPr="00863BE4" w:rsidRDefault="00970568" w:rsidP="00970568">
      <w:pPr>
        <w:pStyle w:val="Titulek"/>
      </w:pPr>
      <w:bookmarkStart w:id="56" w:name="_Ref213684781"/>
      <w:bookmarkStart w:id="57" w:name="_Toc221174116"/>
      <w:r>
        <w:t xml:space="preserve">Obrázek </w:t>
      </w:r>
      <w:fldSimple w:instr=" SEQ Obrázek \* ARABIC ">
        <w:r w:rsidR="00522561">
          <w:rPr>
            <w:noProof/>
          </w:rPr>
          <w:t>11</w:t>
        </w:r>
      </w:fldSimple>
      <w:bookmarkEnd w:id="56"/>
      <w:r>
        <w:t xml:space="preserve"> Proces DevOps</w:t>
      </w:r>
      <w:bookmarkEnd w:id="57"/>
    </w:p>
    <w:p w14:paraId="51FCC872" w14:textId="51008311" w:rsidR="00067D7C" w:rsidRDefault="6D38E43E" w:rsidP="72D711F4">
      <w:r>
        <w:t xml:space="preserve">S DevOps </w:t>
      </w:r>
      <w:r w:rsidR="00067D7C">
        <w:t xml:space="preserve">úzce </w:t>
      </w:r>
      <w:r>
        <w:t>souvisí proces C</w:t>
      </w:r>
      <w:r w:rsidR="12A53E18">
        <w:t>I</w:t>
      </w:r>
      <w:r>
        <w:t>/C</w:t>
      </w:r>
      <w:r w:rsidR="2C2E451D">
        <w:t>D</w:t>
      </w:r>
      <w:r w:rsidR="00CF3DF3">
        <w:t xml:space="preserve"> znázorněný na obrázku </w:t>
      </w:r>
      <w:r w:rsidR="00CF3DF3">
        <w:fldChar w:fldCharType="begin"/>
      </w:r>
      <w:r w:rsidR="00CF3DF3">
        <w:instrText xml:space="preserve"> REF _Ref213684905 \h </w:instrText>
      </w:r>
      <w:r w:rsidR="004D6D23">
        <w:rPr>
          <w:rFonts w:eastAsiaTheme="minorHAnsi"/>
        </w:rPr>
        <w:instrText xml:space="preserve">\# 0 </w:instrText>
      </w:r>
      <w:r w:rsidR="00CF3DF3">
        <w:fldChar w:fldCharType="separate"/>
      </w:r>
      <w:r w:rsidR="001D2882">
        <w:rPr>
          <w:rFonts w:eastAsiaTheme="minorHAnsi"/>
        </w:rPr>
        <w:t>12</w:t>
      </w:r>
      <w:r w:rsidR="00CF3DF3">
        <w:fldChar w:fldCharType="end"/>
      </w:r>
      <w:r w:rsidR="00DE0C7B">
        <w:t xml:space="preserve"> (Continuous Integration/Continuous Deployment)</w:t>
      </w:r>
      <w:r w:rsidR="00067D7C">
        <w:t>, tedy kontinuální integrace a kontinuální dodávání či nasazení, představuje přístup, jehož cílem je urychlit a zefektivnit proces vývoje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0D583B59" w14:textId="73820A9C" w:rsidR="6D38E43E" w:rsidRDefault="6D38E43E" w:rsidP="72D711F4">
      <w:r>
        <w:t xml:space="preserve">Kontinuální integrace (CI) </w:t>
      </w:r>
      <w:r w:rsidR="00067D7C">
        <w:t>označuje proces automatické a časté integrace změn kódu do společného repozitáře, kde jsou následně testovány</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067D7C">
        <w:t>.</w:t>
      </w:r>
    </w:p>
    <w:p w14:paraId="38183103" w14:textId="0349DDEC" w:rsidR="4B42EEBF" w:rsidRDefault="00067D7C" w:rsidP="72D711F4">
      <w:r>
        <w:t xml:space="preserve">Kontinuální dodávání a nasazení </w:t>
      </w:r>
      <w:r w:rsidR="4B42EEBF" w:rsidRPr="72D711F4">
        <w:t>(CD)</w:t>
      </w:r>
      <w:r>
        <w:t xml:space="preserve"> navazuje na předchozí proces – jde o proces, který zahrnuje automatické testování, přípravu a vydávání nových verzí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6281280F" w14:textId="77777777" w:rsidR="00C23EF5" w:rsidRDefault="00C23EF5" w:rsidP="00C23EF5">
      <w:pPr>
        <w:pStyle w:val="Obrzek"/>
        <w:keepNext/>
      </w:pPr>
      <w:r>
        <w:rPr>
          <w:noProof/>
        </w:rPr>
        <w:drawing>
          <wp:inline distT="0" distB="0" distL="0" distR="0" wp14:anchorId="1DA9A072" wp14:editId="105E68DE">
            <wp:extent cx="5219700" cy="82740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_CD_CZ.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827405"/>
                    </a:xfrm>
                    <a:prstGeom prst="rect">
                      <a:avLst/>
                    </a:prstGeom>
                  </pic:spPr>
                </pic:pic>
              </a:graphicData>
            </a:graphic>
          </wp:inline>
        </w:drawing>
      </w:r>
    </w:p>
    <w:p w14:paraId="2C901017" w14:textId="674EDAA0" w:rsidR="00067D7C" w:rsidRDefault="00C23EF5" w:rsidP="00C23EF5">
      <w:pPr>
        <w:pStyle w:val="Titulek"/>
      </w:pPr>
      <w:bookmarkStart w:id="58" w:name="_Ref213684905"/>
      <w:bookmarkStart w:id="59" w:name="_Toc221174117"/>
      <w:r>
        <w:t xml:space="preserve">Obrázek </w:t>
      </w:r>
      <w:fldSimple w:instr=" SEQ Obrázek \* ARABIC ">
        <w:r w:rsidR="00522561">
          <w:rPr>
            <w:noProof/>
          </w:rPr>
          <w:t>12</w:t>
        </w:r>
      </w:fldSimple>
      <w:bookmarkEnd w:id="58"/>
      <w:r>
        <w:t xml:space="preserve">  </w:t>
      </w:r>
      <w:r w:rsidR="00775ACA">
        <w:t>Proces CI/CD</w:t>
      </w:r>
      <w:bookmarkEnd w:id="59"/>
    </w:p>
    <w:p w14:paraId="62E53765" w14:textId="0CFDAFA6" w:rsidR="00FC533E" w:rsidRDefault="00FC533E" w:rsidP="00FC533E">
      <w:pPr>
        <w:rPr>
          <w:noProof/>
        </w:rPr>
      </w:pPr>
      <w:r>
        <w:rPr>
          <w:noProof/>
        </w:rPr>
        <w:t xml:space="preserve">Tyto postupy se dohromady označují jako „kanál CI/CD“ a podporují je vývojové </w:t>
      </w:r>
      <w:r w:rsidR="00BE07B0">
        <w:rPr>
          <w:noProof/>
        </w:rPr>
        <w:br/>
      </w:r>
      <w:r>
        <w:rPr>
          <w:noProof/>
        </w:rPr>
        <w:t>a provozní týmy, které spolupracují agilním způsobem s přístupem DevOps nebo SRE (site reliability engineering)</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1176247D" w14:textId="1A9A119B" w:rsidR="00A55734" w:rsidRDefault="00A55734" w:rsidP="00A55734">
      <w:pPr>
        <w:rPr>
          <w:noProof/>
        </w:rPr>
      </w:pPr>
      <w:r>
        <w:rPr>
          <w:noProof/>
        </w:rPr>
        <w:lastRenderedPageBreak/>
        <w:t xml:space="preserve">Také je důležité zmínit, proč je CI/CD důležité. CI/CD pomáhá organizacím vyvarovat se chybám a selhání kódu a zároveň zajišťuje plynulý a nepřetržitý proces vývoje </w:t>
      </w:r>
      <w:r w:rsidR="00BE07B0">
        <w:rPr>
          <w:noProof/>
        </w:rPr>
        <w:br/>
      </w:r>
      <w:r>
        <w:rPr>
          <w:noProof/>
        </w:rPr>
        <w:t>i aktualizace softwar</w:t>
      </w:r>
      <w:r w:rsidR="001869E7">
        <w:rPr>
          <w:noProof/>
        </w:rPr>
        <w:t>e</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 xml:space="preserve">. </w:t>
      </w:r>
    </w:p>
    <w:p w14:paraId="3E05AC6B" w14:textId="1F4047CB" w:rsidR="00A55734" w:rsidRDefault="00A55734" w:rsidP="00A55734">
      <w:pPr>
        <w:rPr>
          <w:noProof/>
        </w:rPr>
      </w:pPr>
      <w:r>
        <w:rPr>
          <w:noProof/>
        </w:rPr>
        <w:t>Funkce CI/CD mohou pomoci snížit složitost aplikací, zvýšit efektivitu a zefetkivnit pracovní postupy</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082FB08F" w14:textId="5AF0F3B3" w:rsidR="00A55734" w:rsidRDefault="00A55734" w:rsidP="00FC533E">
      <w:r>
        <w:t xml:space="preserve">Dříve tyto automatizované procesy byly prováděny manuálně při přenosu </w:t>
      </w:r>
      <w:r w:rsidR="00A53048">
        <w:t xml:space="preserve">nového kódu z commitu do produkčního prostředí, čímž dochází k minimalizaci prostojů </w:t>
      </w:r>
      <w:r w:rsidR="00BE07B0">
        <w:br/>
      </w:r>
      <w:r w:rsidR="00A53048">
        <w:t>a urychlení vydávání aktualizací. Tento přístup také umožňuje častější a efektivnější začleňování zpětné vazby od zákazníků, což se pozitivně promítá do výsledků pro koncové uživatele a přispívá k větší spokojenosti zákazníků</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53048">
        <w:t>.</w:t>
      </w:r>
    </w:p>
    <w:p w14:paraId="32B3F749" w14:textId="76CEC743" w:rsidR="00A53048" w:rsidRDefault="00A53048" w:rsidP="00FC533E">
      <w:r>
        <w:t>Vzhledem k ochraně kódových kanálů se používá zabezpečení CI/CD. Provádějí se automatizované kontroly a testování, aby se zabránilo zranitelnostem při dodávání softwar</w:t>
      </w:r>
      <w:r w:rsidR="001869E7">
        <w:t>e</w:t>
      </w:r>
      <w:r>
        <w:t>. Zabezpečení se dá začlenit do vašeho kanálu pomocí metod, jako je zabezpečení Shift Left a Shoft Right. Tyto metody pomáhají chránit kód před útoky, předcházet únikům dat, dodržovat zásady a zajišťovat kvalitu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16BE34C5" w14:textId="44CC2F13" w:rsidR="00A53048" w:rsidRDefault="00A53048" w:rsidP="00FC533E">
      <w:r>
        <w:t>Pokud by se kanál nasazoval rychle a bez řádného zabezpečení může se vystavit několika rizikům, jako jsou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 xml:space="preserve">: </w:t>
      </w:r>
    </w:p>
    <w:p w14:paraId="7A5DC0EA" w14:textId="7CC98042" w:rsidR="00A53048" w:rsidRDefault="00A53048" w:rsidP="005074DD">
      <w:pPr>
        <w:pStyle w:val="Odstavecseseznamem"/>
        <w:numPr>
          <w:ilvl w:val="0"/>
          <w:numId w:val="16"/>
        </w:numPr>
        <w:spacing w:line="360" w:lineRule="auto"/>
      </w:pPr>
      <w:r>
        <w:t>Zpřístupnění citlivých dat externím zdrojům</w:t>
      </w:r>
      <w:r w:rsidR="00181645">
        <w:t>.</w:t>
      </w:r>
    </w:p>
    <w:p w14:paraId="5864D9B4" w14:textId="594A586A" w:rsidR="00A53048" w:rsidRDefault="00A53048" w:rsidP="005074DD">
      <w:pPr>
        <w:pStyle w:val="Odstavecseseznamem"/>
        <w:numPr>
          <w:ilvl w:val="0"/>
          <w:numId w:val="16"/>
        </w:numPr>
        <w:spacing w:line="360" w:lineRule="auto"/>
      </w:pPr>
      <w:r>
        <w:t>Použití nezabezpečeného kódu nebo komponent třetích stran</w:t>
      </w:r>
      <w:r w:rsidR="00181645">
        <w:t>.</w:t>
      </w:r>
    </w:p>
    <w:p w14:paraId="238AF580" w14:textId="142EBED7" w:rsidR="00A53048" w:rsidRDefault="00A53048" w:rsidP="005074DD">
      <w:pPr>
        <w:pStyle w:val="Odstavecseseznamem"/>
        <w:numPr>
          <w:ilvl w:val="0"/>
          <w:numId w:val="16"/>
        </w:numPr>
        <w:spacing w:line="360" w:lineRule="auto"/>
      </w:pPr>
      <w:r>
        <w:t>Neoprávněný přístup k úložištím zdrojového kódu nebo nástrojům pro sestavení</w:t>
      </w:r>
      <w:r w:rsidR="00181645">
        <w:t>.</w:t>
      </w:r>
    </w:p>
    <w:p w14:paraId="21B45A15" w14:textId="19C84AA0" w:rsidR="00A53048" w:rsidRDefault="00A53048" w:rsidP="00A53048">
      <w:r>
        <w:t>Identifikace</w:t>
      </w:r>
      <w:r w:rsidR="00C22C21">
        <w:t xml:space="preserve"> a zmírňování zranitelností v celém cyklu vývoje softwar</w:t>
      </w:r>
      <w:r w:rsidR="001869E7">
        <w:t>e</w:t>
      </w:r>
      <w:r w:rsidR="00C22C21">
        <w:t xml:space="preserve"> zajišťuje, že změny jsou řádně testovány a splňují bezpečnostní standardy před nasazením do produkčního prostředí</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C22C21">
        <w:t>.</w:t>
      </w:r>
    </w:p>
    <w:p w14:paraId="33D30795" w14:textId="40AEE314" w:rsidR="00C22C21" w:rsidRDefault="009271E4" w:rsidP="00A53048">
      <w:r>
        <w:t>Je řada CI/CD nástrojů. Některé z nich se zaměřují především na část integrace (CI), jiné se soustředí naopak na vývoj a nasazování (CD) a další se specializují na kontinuální testování nebo související činnost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469C7562" w14:textId="0B270D8F" w:rsidR="009271E4" w:rsidRDefault="009271E4" w:rsidP="00A53048">
      <w:r>
        <w:t xml:space="preserve">Jeden z mnoha nástrojů je Tekton Pipelines, což je CI/CD framework určený pro platformy Kubernetes, který poskytuje standardní cloud-native prostředí pro CI/CD </w:t>
      </w:r>
      <w:r>
        <w:lastRenderedPageBreak/>
        <w:t>založené na kontejnerech. Kromě tohoto nástroje ovšem existuje několik dalších open source nástrojů, které stojí za pozornost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7929BEDD" w14:textId="31BFFF34" w:rsidR="009271E4" w:rsidRDefault="009271E4" w:rsidP="005074DD">
      <w:pPr>
        <w:pStyle w:val="Odstavecseseznamem"/>
        <w:numPr>
          <w:ilvl w:val="0"/>
          <w:numId w:val="17"/>
        </w:numPr>
        <w:spacing w:line="360" w:lineRule="auto"/>
      </w:pPr>
      <w:r w:rsidRPr="005074DD">
        <w:rPr>
          <w:b/>
        </w:rPr>
        <w:t>Jenkins</w:t>
      </w:r>
      <w:r>
        <w:t xml:space="preserve"> – byl vytvořen tak, aby zvládl vše potřebné od jednoduchého CI serveru až po komplexní CD centrum.</w:t>
      </w:r>
    </w:p>
    <w:p w14:paraId="2DAE3B11" w14:textId="4CF17E4F" w:rsidR="009271E4" w:rsidRDefault="009271E4" w:rsidP="005074DD">
      <w:pPr>
        <w:pStyle w:val="Odstavecseseznamem"/>
        <w:numPr>
          <w:ilvl w:val="0"/>
          <w:numId w:val="17"/>
        </w:numPr>
        <w:spacing w:line="360" w:lineRule="auto"/>
      </w:pPr>
      <w:r w:rsidRPr="005074DD">
        <w:rPr>
          <w:b/>
        </w:rPr>
        <w:t>Spinnaker</w:t>
      </w:r>
      <w:r>
        <w:t xml:space="preserve"> – platforma určená pro multicloudová prostředí.</w:t>
      </w:r>
    </w:p>
    <w:p w14:paraId="67877244" w14:textId="0B8E3818" w:rsidR="009271E4" w:rsidRDefault="009271E4" w:rsidP="005074DD">
      <w:pPr>
        <w:pStyle w:val="Odstavecseseznamem"/>
        <w:numPr>
          <w:ilvl w:val="0"/>
          <w:numId w:val="17"/>
        </w:numPr>
        <w:spacing w:line="360" w:lineRule="auto"/>
      </w:pPr>
      <w:r w:rsidRPr="005074DD">
        <w:rPr>
          <w:b/>
        </w:rPr>
        <w:t>GoCD</w:t>
      </w:r>
      <w:r>
        <w:t xml:space="preserve"> – CI/CD server s důrazem na modelování a vizualizaci procesů.</w:t>
      </w:r>
    </w:p>
    <w:p w14:paraId="6A0A9AC0" w14:textId="44A9D3EB" w:rsidR="009271E4" w:rsidRDefault="009271E4" w:rsidP="005074DD">
      <w:pPr>
        <w:pStyle w:val="Odstavecseseznamem"/>
        <w:numPr>
          <w:ilvl w:val="0"/>
          <w:numId w:val="17"/>
        </w:numPr>
        <w:spacing w:line="360" w:lineRule="auto"/>
      </w:pPr>
      <w:r w:rsidRPr="005074DD">
        <w:rPr>
          <w:b/>
        </w:rPr>
        <w:t>Concourse</w:t>
      </w:r>
      <w:r>
        <w:t xml:space="preserve"> – „open-source nástroj pro nepřetržité provádění úloh“.</w:t>
      </w:r>
    </w:p>
    <w:p w14:paraId="4233C4A6" w14:textId="67A7148D" w:rsidR="009271E4" w:rsidRDefault="009271E4" w:rsidP="005074DD">
      <w:pPr>
        <w:pStyle w:val="Odstavecseseznamem"/>
        <w:numPr>
          <w:ilvl w:val="0"/>
          <w:numId w:val="17"/>
        </w:numPr>
        <w:spacing w:line="360" w:lineRule="auto"/>
      </w:pPr>
      <w:r w:rsidRPr="005074DD">
        <w:rPr>
          <w:b/>
        </w:rPr>
        <w:t>Screwdriver</w:t>
      </w:r>
      <w:r>
        <w:t xml:space="preserve"> – platforma pro sestavování určená pro kontinuální dodávání.</w:t>
      </w:r>
    </w:p>
    <w:p w14:paraId="0FCC5684" w14:textId="4E8931D7" w:rsidR="009271E4" w:rsidRDefault="009271E4" w:rsidP="009271E4">
      <w:r>
        <w:t>Pro týmy mohou být také dobrou volbou spravované nástroje, které</w:t>
      </w:r>
      <w:r w:rsidR="00704F2D">
        <w:t xml:space="preserve"> nabízejí různí poskytovatelé. Mezi hlavní veřejné cloudové služby patří například GitLab, CircleCI, Travis CI, Atlassian Bamboo a mnoho dalších</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704F2D">
        <w:t>.</w:t>
      </w:r>
    </w:p>
    <w:p w14:paraId="024AAFC6" w14:textId="2F452134" w:rsidR="00704F2D" w:rsidRPr="00FC533E" w:rsidRDefault="00704F2D" w:rsidP="009271E4">
      <w:r>
        <w:t>Kromě toho je součástí CI/CD procesů často i několik běžně používaných nástrojů v DevOps. Nástroje pro automatizaci konfigurace (například Ansible, Chef, Puppet), běhová prostředí kontejnerů (například Docker, rkt, cri-o) a orchestrace kontejnerů (Kubernetes) sice nejsou přímo CI/CD nástroje, ale v těchto pracovních postupech jsou často využívané</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E08D1">
        <w:t>.</w:t>
      </w:r>
    </w:p>
    <w:p w14:paraId="474F42E8" w14:textId="1AF02DBD" w:rsidR="40B0643A" w:rsidRDefault="40B0643A" w:rsidP="604EE1D6">
      <w:pPr>
        <w:pStyle w:val="Nadpis3"/>
      </w:pPr>
      <w:bookmarkStart w:id="60" w:name="_Toc218357360"/>
      <w:r>
        <w:t>Bezpečný vývoj</w:t>
      </w:r>
      <w:bookmarkEnd w:id="60"/>
    </w:p>
    <w:p w14:paraId="72A51E7B" w14:textId="67728C3F" w:rsidR="000828E9" w:rsidRDefault="000828E9" w:rsidP="72D711F4">
      <w:pPr>
        <w:spacing w:before="240" w:after="240"/>
        <w:rPr>
          <w:szCs w:val="24"/>
        </w:rPr>
      </w:pPr>
      <w:r>
        <w:rPr>
          <w:szCs w:val="24"/>
        </w:rPr>
        <w:t>Pro každá organizaci, která usiluje o dodávání kvalitních produktů a aplikací je bezpečný vývoj softwar</w:t>
      </w:r>
      <w:r w:rsidR="001869E7">
        <w:rPr>
          <w:szCs w:val="24"/>
        </w:rPr>
        <w:t>e</w:t>
      </w:r>
      <w:r>
        <w:rPr>
          <w:szCs w:val="24"/>
        </w:rPr>
        <w:t xml:space="preserve"> velmi zásadní. Vytváření bezpečných vývojových postupů je v týmech čím dál </w:t>
      </w:r>
      <w:r w:rsidR="001A7ECA">
        <w:rPr>
          <w:szCs w:val="24"/>
        </w:rPr>
        <w:t>důležitější</w:t>
      </w:r>
      <w:r>
        <w:rPr>
          <w:szCs w:val="24"/>
        </w:rPr>
        <w:t xml:space="preserve"> než kdy dříve vzhledem k rostoucímu počtu útoků. Bezpečnost se často jeví jako překážka, která brzdí vývoj, což je především kvůli tlaku na rychlé dodávání produktů a aplikací. Proto je mnohdy odkládána až na dobu po uvedení produktu na trh. </w:t>
      </w:r>
      <w:r w:rsidR="002B0739">
        <w:rPr>
          <w:szCs w:val="24"/>
        </w:rPr>
        <w:t>Ovšem bezpečnost by měla být prioritou, a proto je nutné přijmout přístup security-by-design – tedy zaměřit se na bezpečnost již od začátku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A46326">
        <w:rPr>
          <w:szCs w:val="24"/>
        </w:rPr>
        <w:t>.</w:t>
      </w:r>
    </w:p>
    <w:p w14:paraId="1352DC7C" w14:textId="4241CEF7" w:rsidR="002B0739" w:rsidRDefault="002B0739" w:rsidP="72D711F4">
      <w:pPr>
        <w:spacing w:before="240" w:after="240"/>
        <w:rPr>
          <w:szCs w:val="24"/>
        </w:rPr>
      </w:pPr>
      <w:r>
        <w:rPr>
          <w:szCs w:val="24"/>
        </w:rPr>
        <w:t>Základem bezpečného vývoje je životní cyklus bezpečného vývoje softwar</w:t>
      </w:r>
      <w:r w:rsidR="001869E7">
        <w:rPr>
          <w:szCs w:val="24"/>
        </w:rPr>
        <w:t>e</w:t>
      </w:r>
      <w:r>
        <w:rPr>
          <w:szCs w:val="24"/>
        </w:rPr>
        <w:t xml:space="preserve"> (Secure SDLC), což je sled fází, kterými software prochází během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Pr>
          <w:szCs w:val="24"/>
        </w:rPr>
        <w:t>.</w:t>
      </w:r>
    </w:p>
    <w:p w14:paraId="2A55E0C5" w14:textId="2FEB786B" w:rsidR="002B0739" w:rsidRDefault="002B0739" w:rsidP="72D711F4">
      <w:pPr>
        <w:spacing w:before="240" w:after="240"/>
        <w:rPr>
          <w:szCs w:val="24"/>
        </w:rPr>
      </w:pPr>
      <w:r>
        <w:rPr>
          <w:szCs w:val="24"/>
        </w:rPr>
        <w:t>Pomocí každé fáze Secure SDLC mohou organizace výrazně snížit bezpečnostní rizika spojená se softwarem, který uvádějí na trh. Pokud týmy zavedou princip security-by-</w:t>
      </w:r>
      <w:r>
        <w:rPr>
          <w:szCs w:val="24"/>
        </w:rPr>
        <w:lastRenderedPageBreak/>
        <w:t xml:space="preserve">design již v raných fázích předejdou nutnosti přepracování a </w:t>
      </w:r>
      <w:r w:rsidR="00C87141">
        <w:rPr>
          <w:szCs w:val="24"/>
        </w:rPr>
        <w:t>zpětným úpravám. Tím se stává řešení bezpečnostních problémů výrazně levnějším</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C87141">
        <w:rPr>
          <w:szCs w:val="24"/>
        </w:rPr>
        <w:t>.</w:t>
      </w:r>
    </w:p>
    <w:p w14:paraId="2A119E5B" w14:textId="1E4AC7FA" w:rsidR="00042CD4" w:rsidRDefault="00196ED1" w:rsidP="00BF19FE">
      <w:pPr>
        <w:spacing w:before="240" w:after="240"/>
        <w:rPr>
          <w:szCs w:val="24"/>
        </w:rPr>
      </w:pPr>
      <w:r>
        <w:rPr>
          <w:szCs w:val="24"/>
        </w:rP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152F93">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Pr>
          <w:szCs w:val="24"/>
        </w:rPr>
        <w:t>.</w:t>
      </w:r>
    </w:p>
    <w:p w14:paraId="35F53713" w14:textId="374ED5F0" w:rsidR="00196ED1" w:rsidRDefault="00196ED1" w:rsidP="00BF19FE">
      <w:pPr>
        <w:spacing w:before="240" w:after="240"/>
        <w:rPr>
          <w:szCs w:val="24"/>
        </w:rPr>
      </w:pPr>
      <w:r>
        <w:rPr>
          <w:szCs w:val="24"/>
        </w:rPr>
        <w:t>Následuje fáze požadavků, ve které se</w:t>
      </w:r>
      <w:r w:rsidR="0045141B">
        <w:rPr>
          <w:szCs w:val="24"/>
        </w:rPr>
        <w:t xml:space="preserve"> shromažďují požadavky na nové funkce od různých zainteresovaných stran</w:t>
      </w:r>
      <w:r>
        <w:rPr>
          <w:szCs w:val="24"/>
        </w:rPr>
        <w:t>.</w:t>
      </w:r>
      <w:r w:rsidR="0045141B">
        <w:rPr>
          <w:szCs w:val="24"/>
        </w:rPr>
        <w:t xml:space="preserve"> Je důležité už v tomto kroku identifikovat případné bezpečnostní aspekty, které se týkají funkčních požadavků připravovaného vydání</w:t>
      </w:r>
      <w:r w:rsidR="00775448">
        <w:rPr>
          <w:szCs w:val="24"/>
        </w:rPr>
        <w:t xml:space="preserve"> software</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45141B">
        <w:rPr>
          <w:szCs w:val="24"/>
        </w:rPr>
        <w:fldChar w:fldCharType="begin"/>
      </w:r>
      <w:r w:rsidR="0045141B">
        <w:rPr>
          <w:szCs w:val="24"/>
        </w:rPr>
        <w:instrText xml:space="preserve"> REF _Ref213580396 \r \h </w:instrText>
      </w:r>
      <w:r w:rsidR="0045141B">
        <w:rPr>
          <w:szCs w:val="24"/>
        </w:rPr>
      </w:r>
      <w:r w:rsidR="0045141B">
        <w:rPr>
          <w:szCs w:val="24"/>
        </w:rPr>
        <w:fldChar w:fldCharType="separate"/>
      </w:r>
      <w:r w:rsidR="001D2882">
        <w:rPr>
          <w:szCs w:val="24"/>
        </w:rPr>
        <w:t>[17]</w:t>
      </w:r>
      <w:r w:rsidR="0045141B">
        <w:rPr>
          <w:szCs w:val="24"/>
        </w:rPr>
        <w:fldChar w:fldCharType="end"/>
      </w:r>
      <w:r w:rsidR="0045141B">
        <w:rPr>
          <w:szCs w:val="24"/>
        </w:rPr>
        <w:t>.</w:t>
      </w:r>
    </w:p>
    <w:p w14:paraId="7EDC884C" w14:textId="687DAA7E" w:rsidR="00196ED1" w:rsidRDefault="00196ED1" w:rsidP="00BF19FE">
      <w:pPr>
        <w:spacing w:before="240" w:after="240"/>
        <w:rPr>
          <w:szCs w:val="24"/>
        </w:rPr>
      </w:pPr>
      <w:r>
        <w:rPr>
          <w:szCs w:val="24"/>
        </w:rPr>
        <w:t>Ve fázi návrhu</w:t>
      </w:r>
      <w:r w:rsidR="00AD34C7">
        <w:rPr>
          <w:szCs w:val="24"/>
        </w:rPr>
        <w:t xml:space="preserve"> se předkládají definované požadavky do konkrétního plánu, jak by měla aplikace vypadat a fungovat v praxi</w:t>
      </w:r>
      <w:r w:rsidR="003B0D27">
        <w:rPr>
          <w:szCs w:val="24"/>
        </w:rPr>
        <w:t>.</w:t>
      </w:r>
      <w:r w:rsidR="00AD34C7">
        <w:rPr>
          <w:szCs w:val="24"/>
        </w:rPr>
        <w:t xml:space="preserve"> Funkční požadavky obvykle popisují, co by se mělo stát, zatímco bezpečnostní požadavky se </w:t>
      </w:r>
      <w:r w:rsidR="007B729A">
        <w:rPr>
          <w:szCs w:val="24"/>
        </w:rPr>
        <w:t xml:space="preserve">naopak </w:t>
      </w:r>
      <w:r w:rsidR="00AD34C7">
        <w:rPr>
          <w:szCs w:val="24"/>
        </w:rPr>
        <w:t>zaměřují na to, co by se stát nemělo</w:t>
      </w:r>
      <w:r w:rsidR="002A52ED">
        <w:rPr>
          <w:szCs w:val="24"/>
        </w:rPr>
        <w:t>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D0855">
        <w:rPr>
          <w:szCs w:val="24"/>
        </w:rPr>
        <w:t xml:space="preserve"> </w:t>
      </w:r>
      <w:r w:rsidR="00AD34C7">
        <w:rPr>
          <w:szCs w:val="24"/>
        </w:rPr>
        <w:fldChar w:fldCharType="begin"/>
      </w:r>
      <w:r w:rsidR="00AD34C7">
        <w:rPr>
          <w:szCs w:val="24"/>
        </w:rPr>
        <w:instrText xml:space="preserve"> REF _Ref213580396 \r \h </w:instrText>
      </w:r>
      <w:r w:rsidR="00AD34C7">
        <w:rPr>
          <w:szCs w:val="24"/>
        </w:rPr>
      </w:r>
      <w:r w:rsidR="00AD34C7">
        <w:rPr>
          <w:szCs w:val="24"/>
        </w:rPr>
        <w:fldChar w:fldCharType="separate"/>
      </w:r>
      <w:r w:rsidR="001D2882">
        <w:rPr>
          <w:szCs w:val="24"/>
        </w:rPr>
        <w:t>[17]</w:t>
      </w:r>
      <w:r w:rsidR="00AD34C7">
        <w:rPr>
          <w:szCs w:val="24"/>
        </w:rPr>
        <w:fldChar w:fldCharType="end"/>
      </w:r>
      <w:r w:rsidR="00AD34C7">
        <w:rPr>
          <w:szCs w:val="24"/>
        </w:rPr>
        <w:t>.</w:t>
      </w:r>
    </w:p>
    <w:p w14:paraId="387FDEE5" w14:textId="7043A235" w:rsidR="00344B6C" w:rsidRDefault="00344B6C" w:rsidP="00BF19FE">
      <w:pPr>
        <w:spacing w:before="240" w:after="240"/>
        <w:rPr>
          <w:szCs w:val="24"/>
        </w:rPr>
      </w:pPr>
      <w:r>
        <w:rPr>
          <w:szCs w:val="24"/>
        </w:rPr>
        <w:t xml:space="preserve">V této fázi je systematický proces modelování hrozeb. </w:t>
      </w:r>
      <w:r w:rsidR="00C70366">
        <w:rPr>
          <w:szCs w:val="24"/>
        </w:rPr>
        <w:t>Slouží k identifikaci, komunikaci a pochopení hrozeb a způsobu jejich zmírnění v kontextu ochrany něčeho hodnotného</w:t>
      </w:r>
      <w:r w:rsidR="00FD7CCC">
        <w:rPr>
          <w:szCs w:val="24"/>
        </w:rPr>
        <w:t>.</w:t>
      </w:r>
      <w:r w:rsidR="00C70366">
        <w:rPr>
          <w:szCs w:val="24"/>
        </w:rPr>
        <w:t xml:space="preserve"> Model hrozeb představuje strukturované zobrazení všech informací, které ovlivňují bezpečnost aplikace. V podstatě jde o pohled na aplikaci a její prostředí z hlediska bezpečnosti. Modelování hrozeb lze použít na širokou škálu oblastí </w:t>
      </w:r>
      <w:r w:rsidR="00CD0FCB">
        <w:rPr>
          <w:szCs w:val="24"/>
        </w:rPr>
        <w:br/>
      </w:r>
      <w:r w:rsidR="00C70366">
        <w:rPr>
          <w:szCs w:val="24"/>
        </w:rPr>
        <w:t xml:space="preserve">– například na software, aplikace, systémy, sítě, distribuované systémy, zařízení internetu věcí nebo na obchodní procesy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C70366">
        <w:rPr>
          <w:szCs w:val="24"/>
        </w:rPr>
        <w:fldChar w:fldCharType="begin"/>
      </w:r>
      <w:r w:rsidR="00C70366">
        <w:rPr>
          <w:szCs w:val="24"/>
        </w:rPr>
        <w:instrText xml:space="preserve"> REF _Ref213582682 \r \h </w:instrText>
      </w:r>
      <w:r w:rsidR="00C70366">
        <w:rPr>
          <w:szCs w:val="24"/>
        </w:rPr>
      </w:r>
      <w:r w:rsidR="00C70366">
        <w:rPr>
          <w:szCs w:val="24"/>
        </w:rPr>
        <w:fldChar w:fldCharType="separate"/>
      </w:r>
      <w:r w:rsidR="001D2882">
        <w:rPr>
          <w:szCs w:val="24"/>
        </w:rPr>
        <w:t>[18]</w:t>
      </w:r>
      <w:r w:rsidR="00C70366">
        <w:rPr>
          <w:szCs w:val="24"/>
        </w:rPr>
        <w:fldChar w:fldCharType="end"/>
      </w:r>
      <w:r w:rsidR="00C70366">
        <w:rPr>
          <w:szCs w:val="24"/>
        </w:rPr>
        <w:t>.</w:t>
      </w:r>
    </w:p>
    <w:p w14:paraId="2F1C4F6A" w14:textId="57E0581F" w:rsidR="003B0D27" w:rsidRDefault="003B0D27" w:rsidP="00BF19FE">
      <w:pPr>
        <w:spacing w:before="240" w:after="240"/>
        <w:rPr>
          <w:szCs w:val="24"/>
        </w:rPr>
      </w:pPr>
      <w:r>
        <w:rPr>
          <w:szCs w:val="24"/>
        </w:rPr>
        <w:t xml:space="preserve">Následuje fáze implementace, </w:t>
      </w:r>
      <w:r w:rsidR="00C70366">
        <w:rPr>
          <w:szCs w:val="24"/>
        </w:rPr>
        <w:t xml:space="preserve">kdy vývojáři software píší bezpečný kód s využitím bezpečnostních požadavků z plánovací fáze a bezpečnostních kontrol </w:t>
      </w:r>
      <w:r w:rsidR="00AA1CD5">
        <w:rPr>
          <w:szCs w:val="24"/>
        </w:rPr>
        <w:br/>
      </w:r>
      <w:r w:rsidR="00C70366">
        <w:rPr>
          <w:szCs w:val="24"/>
        </w:rPr>
        <w:t xml:space="preserve">a architektonických prvků přidaných ve fázi </w:t>
      </w:r>
      <w:r w:rsidR="00FC7BB5">
        <w:rPr>
          <w:szCs w:val="24"/>
        </w:rPr>
        <w:t>n</w:t>
      </w:r>
      <w:r w:rsidR="00C70366">
        <w:rPr>
          <w:szCs w:val="24"/>
        </w:rPr>
        <w:t>á</w:t>
      </w:r>
      <w:r w:rsidR="00FC7BB5">
        <w:rPr>
          <w:szCs w:val="24"/>
        </w:rPr>
        <w:t>v</w:t>
      </w:r>
      <w:r w:rsidR="00C70366">
        <w:rPr>
          <w:szCs w:val="24"/>
        </w:rPr>
        <w:t>rhu</w:t>
      </w:r>
      <w:r w:rsidR="00FC7BB5">
        <w:rPr>
          <w:szCs w:val="24"/>
        </w:rPr>
        <w:t>. Aby se vývojáři vyhnuli vzniku bezpečnostních problémů, používají osvědčené postupy</w:t>
      </w:r>
      <w:r w:rsidR="00AB3A53">
        <w:rPr>
          <w:szCs w:val="24"/>
        </w:rPr>
        <w:t>.</w:t>
      </w:r>
      <w:r w:rsidR="00FC7BB5">
        <w:rPr>
          <w:szCs w:val="24"/>
        </w:rPr>
        <w:t xml:space="preserve"> Statická analýza kódu (SAST) a analýza softwarového složení (SCA) pomáhají identifikovat a řešit bezpečnostní nedostatkyjiž během implemetnace </w:t>
      </w:r>
      <w:r w:rsidR="00FC7BB5">
        <w:rPr>
          <w:szCs w:val="24"/>
        </w:rPr>
        <w:fldChar w:fldCharType="begin"/>
      </w:r>
      <w:r w:rsidR="00FC7BB5">
        <w:rPr>
          <w:szCs w:val="24"/>
        </w:rPr>
        <w:instrText xml:space="preserve"> REF _Ref213519589 \r \h </w:instrText>
      </w:r>
      <w:r w:rsidR="00FC7BB5">
        <w:rPr>
          <w:szCs w:val="24"/>
        </w:rPr>
      </w:r>
      <w:r w:rsidR="00FC7BB5">
        <w:rPr>
          <w:szCs w:val="24"/>
        </w:rPr>
        <w:fldChar w:fldCharType="separate"/>
      </w:r>
      <w:r w:rsidR="001D2882">
        <w:rPr>
          <w:szCs w:val="24"/>
        </w:rPr>
        <w:t>[15]</w:t>
      </w:r>
      <w:r w:rsidR="00FC7BB5">
        <w:rPr>
          <w:szCs w:val="24"/>
        </w:rPr>
        <w:fldChar w:fldCharType="end"/>
      </w:r>
      <w:r w:rsidR="00FD0855">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C7BB5">
        <w:rPr>
          <w:szCs w:val="24"/>
        </w:rPr>
        <w:t>.</w:t>
      </w:r>
    </w:p>
    <w:p w14:paraId="0F9B5506" w14:textId="2B9730F9" w:rsidR="006B54B5" w:rsidRDefault="00A347ED" w:rsidP="00BF19FE">
      <w:pPr>
        <w:spacing w:before="240" w:after="240"/>
        <w:rPr>
          <w:szCs w:val="24"/>
        </w:rPr>
      </w:pPr>
      <w:r>
        <w:rPr>
          <w:szCs w:val="24"/>
        </w:rPr>
        <w:lastRenderedPageBreak/>
        <w:t>Analýza složení software (SCA) je</w:t>
      </w:r>
      <w:r w:rsidR="006B54B5">
        <w:rPr>
          <w:szCs w:val="24"/>
        </w:rPr>
        <w:t xml:space="preserve"> automatizovaný</w:t>
      </w:r>
      <w:r>
        <w:rPr>
          <w:szCs w:val="24"/>
        </w:rPr>
        <w:t xml:space="preserve"> proces,</w:t>
      </w:r>
      <w:r w:rsidR="006B54B5">
        <w:rPr>
          <w:szCs w:val="24"/>
        </w:rPr>
        <w:t xml:space="preserve"> který identifikuje open-source software v dané kódové základně</w:t>
      </w:r>
      <w:r>
        <w:rPr>
          <w:szCs w:val="24"/>
        </w:rPr>
        <w:t>.</w:t>
      </w:r>
      <w:r w:rsidR="006B54B5">
        <w:rPr>
          <w:szCs w:val="24"/>
        </w:rPr>
        <w:t xml:space="preserve"> Tato analýza se provádí za účelem vyhodnocení bezpečnosti, souladu s licencemi a kvality kódu</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D02D81">
        <w:rPr>
          <w:szCs w:val="24"/>
        </w:rPr>
        <w:fldChar w:fldCharType="begin"/>
      </w:r>
      <w:r w:rsidR="00D02D81">
        <w:rPr>
          <w:szCs w:val="24"/>
        </w:rPr>
        <w:instrText xml:space="preserve"> REF _Ref213512947 \r \h </w:instrText>
      </w:r>
      <w:r w:rsidR="00D02D81">
        <w:rPr>
          <w:szCs w:val="24"/>
        </w:rPr>
      </w:r>
      <w:r w:rsidR="00D02D81">
        <w:rPr>
          <w:szCs w:val="24"/>
        </w:rPr>
        <w:fldChar w:fldCharType="separate"/>
      </w:r>
      <w:r w:rsidR="001D2882">
        <w:rPr>
          <w:szCs w:val="24"/>
        </w:rPr>
        <w:t>[19]</w:t>
      </w:r>
      <w:r w:rsidR="00D02D81">
        <w:rPr>
          <w:szCs w:val="24"/>
        </w:rPr>
        <w:fldChar w:fldCharType="end"/>
      </w:r>
      <w:r w:rsidR="00FC7BB5">
        <w:rPr>
          <w:szCs w:val="24"/>
        </w:rPr>
        <w:t>.</w:t>
      </w:r>
    </w:p>
    <w:p w14:paraId="30A3EEB2" w14:textId="4D29C6B2" w:rsidR="00EB116C" w:rsidRDefault="00EB116C" w:rsidP="00BF19FE">
      <w:pPr>
        <w:spacing w:before="240" w:after="240"/>
        <w:rPr>
          <w:szCs w:val="24"/>
        </w:rPr>
      </w:pPr>
      <w:r>
        <w:rPr>
          <w:szCs w:val="24"/>
        </w:rPr>
        <w:t xml:space="preserve">S fází implementace také úzce souvisí Software Bill of Materials (SBOM). Jedná se </w:t>
      </w:r>
      <w:r w:rsidR="00AA1CD5">
        <w:rPr>
          <w:szCs w:val="24"/>
        </w:rPr>
        <w:br/>
      </w:r>
      <w:r>
        <w:rPr>
          <w:szCs w:val="24"/>
        </w:rPr>
        <w:t>o seznam všech komponent</w:t>
      </w:r>
      <w:r w:rsidR="00D02D81">
        <w:rPr>
          <w:szCs w:val="24"/>
        </w:rPr>
        <w:t xml:space="preserve">, knihoven a modulů v softwarovém produktu ve strojově čitelném formátu. </w:t>
      </w:r>
      <w:r w:rsidR="00FB1133">
        <w:rPr>
          <w:szCs w:val="24"/>
        </w:rPr>
        <w:t>Pomáhá organizacím sledovat jednotlivé prvky software, identifikovat zranitelnosti a snižovat bezpečnostní rizika v rámci celého dodavatelského řetězce</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791D76">
        <w:rPr>
          <w:szCs w:val="24"/>
        </w:rPr>
        <w:fldChar w:fldCharType="begin"/>
      </w:r>
      <w:r w:rsidR="00791D76">
        <w:rPr>
          <w:szCs w:val="24"/>
        </w:rPr>
        <w:instrText xml:space="preserve"> REF _Ref213514089 \r \h </w:instrText>
      </w:r>
      <w:r w:rsidR="00791D76">
        <w:rPr>
          <w:szCs w:val="24"/>
        </w:rPr>
      </w:r>
      <w:r w:rsidR="00791D76">
        <w:rPr>
          <w:szCs w:val="24"/>
        </w:rPr>
        <w:fldChar w:fldCharType="separate"/>
      </w:r>
      <w:r w:rsidR="001D2882">
        <w:rPr>
          <w:szCs w:val="24"/>
        </w:rPr>
        <w:t>[20]</w:t>
      </w:r>
      <w:r w:rsidR="00791D76">
        <w:rPr>
          <w:szCs w:val="24"/>
        </w:rPr>
        <w:fldChar w:fldCharType="end"/>
      </w:r>
      <w:r w:rsidR="00FC7BB5">
        <w:rPr>
          <w:szCs w:val="24"/>
        </w:rPr>
        <w:t>.</w:t>
      </w:r>
    </w:p>
    <w:p w14:paraId="3E3AE71A" w14:textId="5FD42417" w:rsidR="001E42D5" w:rsidRDefault="001E42D5" w:rsidP="00BF19FE">
      <w:pPr>
        <w:spacing w:before="240" w:after="240"/>
        <w:rPr>
          <w:szCs w:val="24"/>
        </w:rPr>
      </w:pPr>
      <w:r>
        <w:rPr>
          <w:szCs w:val="24"/>
        </w:rPr>
        <w:t xml:space="preserve">Je třeba také zmínit kryptografii. Kryptografie je základem digitální bezpečnosti </w:t>
      </w:r>
      <w:r w:rsidR="00AA1CD5">
        <w:rPr>
          <w:szCs w:val="24"/>
        </w:rPr>
        <w:br/>
      </w:r>
      <w:r>
        <w:rPr>
          <w:szCs w:val="24"/>
        </w:rPr>
        <w:t xml:space="preserve">a ochrany soukromí. </w:t>
      </w:r>
      <w:r w:rsidR="00F44775">
        <w:rPr>
          <w:szCs w:val="24"/>
        </w:rPr>
        <w:t>V době, kdy se organizace snaží modernizovat svou bezpečnostní infrastrukturu, je klíčové porozumět tomu, jaké kryptografické komponenty se v jejich systémech nacházejí a jak jsou nakonfigurovány. V této fázi přichází CBOM, který vychází ze Software Bill of Materials, ale zaměřuje se konkrétně na kryptografické prvky integrované do softwarových aplikací</w:t>
      </w:r>
      <w:r w:rsidR="00AA1CD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F44775">
        <w:rPr>
          <w:szCs w:val="24"/>
        </w:rPr>
        <w:fldChar w:fldCharType="begin"/>
      </w:r>
      <w:r w:rsidR="00F44775">
        <w:rPr>
          <w:szCs w:val="24"/>
        </w:rPr>
        <w:instrText xml:space="preserve"> REF _Ref213518434 \r \h </w:instrText>
      </w:r>
      <w:r w:rsidR="00F44775">
        <w:rPr>
          <w:szCs w:val="24"/>
        </w:rPr>
      </w:r>
      <w:r w:rsidR="00F44775">
        <w:rPr>
          <w:szCs w:val="24"/>
        </w:rPr>
        <w:fldChar w:fldCharType="separate"/>
      </w:r>
      <w:r w:rsidR="001D2882">
        <w:rPr>
          <w:szCs w:val="24"/>
        </w:rPr>
        <w:t>[21]</w:t>
      </w:r>
      <w:r w:rsidR="00F44775">
        <w:rPr>
          <w:szCs w:val="24"/>
        </w:rPr>
        <w:fldChar w:fldCharType="end"/>
      </w:r>
      <w:r w:rsidR="00AA1CD5">
        <w:rPr>
          <w:szCs w:val="24"/>
        </w:rPr>
        <w:t>.</w:t>
      </w:r>
    </w:p>
    <w:p w14:paraId="6CA83288" w14:textId="7E325E11" w:rsidR="00AB3A53" w:rsidRDefault="00851486" w:rsidP="00BF19FE">
      <w:pPr>
        <w:spacing w:before="240" w:after="240"/>
        <w:rPr>
          <w:szCs w:val="24"/>
        </w:rPr>
      </w:pPr>
      <w:r>
        <w:rPr>
          <w:szCs w:val="24"/>
        </w:rPr>
        <w:t>Další fází je fáze nasazení. Nasazení je moment, kdy je software uveden do provozu</w:t>
      </w:r>
      <w:r w:rsidR="00AB3A53">
        <w:rPr>
          <w:szCs w:val="24"/>
        </w:rPr>
        <w:t>.</w:t>
      </w:r>
      <w:r>
        <w:rPr>
          <w:szCs w:val="24"/>
        </w:rPr>
        <w:t xml:space="preserve"> V této fázi je důraz kladen hlavně na to, aby byl celý proces nasazení bezpečný a aby byla přijata opatření zabraňující případným bezpečnostním problémům během tohoto kroku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Pr>
          <w:szCs w:val="24"/>
        </w:rPr>
        <w:fldChar w:fldCharType="begin"/>
      </w:r>
      <w:r>
        <w:rPr>
          <w:szCs w:val="24"/>
        </w:rPr>
        <w:instrText xml:space="preserve"> REF _Ref213583756 \r \h </w:instrText>
      </w:r>
      <w:r>
        <w:rPr>
          <w:szCs w:val="24"/>
        </w:rPr>
      </w:r>
      <w:r>
        <w:rPr>
          <w:szCs w:val="24"/>
        </w:rPr>
        <w:fldChar w:fldCharType="separate"/>
      </w:r>
      <w:r w:rsidR="001D2882">
        <w:rPr>
          <w:szCs w:val="24"/>
        </w:rPr>
        <w:t>[22]</w:t>
      </w:r>
      <w:r>
        <w:rPr>
          <w:szCs w:val="24"/>
        </w:rPr>
        <w:fldChar w:fldCharType="end"/>
      </w:r>
      <w:r>
        <w:rPr>
          <w:szCs w:val="24"/>
        </w:rPr>
        <w:t>.</w:t>
      </w:r>
    </w:p>
    <w:p w14:paraId="1B49A7A0" w14:textId="0CEB6153" w:rsidR="00042CD4" w:rsidRDefault="00AB3A53" w:rsidP="00851486">
      <w:pPr>
        <w:spacing w:before="240" w:after="240"/>
        <w:rPr>
          <w:szCs w:val="24"/>
        </w:rPr>
      </w:pPr>
      <w:r>
        <w:rPr>
          <w:szCs w:val="24"/>
        </w:rPr>
        <w:t>Celý cyklus uzavírá fáze údržby</w:t>
      </w:r>
      <w:r w:rsidR="00851486">
        <w:rPr>
          <w:szCs w:val="24"/>
        </w:rPr>
        <w:t xml:space="preserve">,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w:t>
      </w:r>
      <w:r w:rsidR="00851486">
        <w:rPr>
          <w:szCs w:val="24"/>
        </w:rPr>
        <w:fldChar w:fldCharType="begin"/>
      </w:r>
      <w:r w:rsidR="00851486">
        <w:rPr>
          <w:szCs w:val="24"/>
        </w:rPr>
        <w:instrText xml:space="preserve"> REF _Ref213519589 \r \h </w:instrText>
      </w:r>
      <w:r w:rsidR="00851486">
        <w:rPr>
          <w:szCs w:val="24"/>
        </w:rPr>
      </w:r>
      <w:r w:rsidR="00851486">
        <w:rPr>
          <w:szCs w:val="24"/>
        </w:rPr>
        <w:fldChar w:fldCharType="separate"/>
      </w:r>
      <w:r w:rsidR="001D2882">
        <w:rPr>
          <w:szCs w:val="24"/>
        </w:rPr>
        <w:t>[15]</w:t>
      </w:r>
      <w:r w:rsidR="00851486">
        <w:rPr>
          <w:szCs w:val="24"/>
        </w:rPr>
        <w:fldChar w:fldCharType="end"/>
      </w:r>
      <w:r w:rsidR="0017767E">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851486">
        <w:rPr>
          <w:szCs w:val="24"/>
        </w:rPr>
        <w:t>.</w:t>
      </w:r>
    </w:p>
    <w:p w14:paraId="47AD0A9D" w14:textId="27B64A8E" w:rsidR="00851486" w:rsidRDefault="00851486" w:rsidP="00851486">
      <w:pPr>
        <w:spacing w:before="240" w:after="240"/>
        <w:rPr>
          <w:szCs w:val="24"/>
        </w:rPr>
      </w:pPr>
      <w:r>
        <w:rPr>
          <w:szCs w:val="24"/>
        </w:rPr>
        <w:t>Následující obrázek</w:t>
      </w:r>
      <w:r w:rsidR="00D82295">
        <w:rPr>
          <w:szCs w:val="24"/>
        </w:rPr>
        <w:t xml:space="preserve"> </w:t>
      </w:r>
      <w:r w:rsidR="00D82295">
        <w:rPr>
          <w:szCs w:val="24"/>
        </w:rPr>
        <w:fldChar w:fldCharType="begin"/>
      </w:r>
      <w:r w:rsidR="00D82295">
        <w:rPr>
          <w:szCs w:val="24"/>
        </w:rPr>
        <w:instrText xml:space="preserve"> REF _Ref213685751 \h </w:instrText>
      </w:r>
      <w:r w:rsidR="007E58E3">
        <w:rPr>
          <w:rFonts w:eastAsiaTheme="minorHAnsi"/>
        </w:rPr>
        <w:instrText xml:space="preserve">\# 0 </w:instrText>
      </w:r>
      <w:r w:rsidR="00D82295">
        <w:rPr>
          <w:szCs w:val="24"/>
        </w:rPr>
      </w:r>
      <w:r w:rsidR="00D82295">
        <w:rPr>
          <w:szCs w:val="24"/>
        </w:rPr>
        <w:fldChar w:fldCharType="separate"/>
      </w:r>
      <w:r w:rsidR="001D2882">
        <w:rPr>
          <w:rFonts w:eastAsiaTheme="minorHAnsi"/>
        </w:rPr>
        <w:t>13</w:t>
      </w:r>
      <w:r w:rsidR="00D82295">
        <w:rPr>
          <w:szCs w:val="24"/>
        </w:rPr>
        <w:fldChar w:fldCharType="end"/>
      </w:r>
      <w:r>
        <w:rPr>
          <w:szCs w:val="24"/>
        </w:rPr>
        <w:t xml:space="preserve"> zobrazuje proces SSDLC.</w:t>
      </w:r>
    </w:p>
    <w:p w14:paraId="3F3761D9" w14:textId="77777777" w:rsidR="00126491" w:rsidRDefault="00126491" w:rsidP="00126491">
      <w:pPr>
        <w:pStyle w:val="Obrzek"/>
        <w:keepNext/>
      </w:pPr>
      <w:commentRangeStart w:id="61"/>
      <w:r>
        <w:rPr>
          <w:noProof/>
        </w:rPr>
        <w:lastRenderedPageBreak/>
        <w:drawing>
          <wp:inline distT="0" distB="0" distL="0" distR="0" wp14:anchorId="7656B99D" wp14:editId="586AE06D">
            <wp:extent cx="4248150" cy="42862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5">
                      <a:extLst>
                        <a:ext uri="{28A0092B-C50C-407E-A947-70E740481C1C}">
                          <a14:useLocalDpi xmlns:a14="http://schemas.microsoft.com/office/drawing/2010/main" val="0"/>
                        </a:ext>
                      </a:extLst>
                    </a:blip>
                    <a:stretch>
                      <a:fillRect/>
                    </a:stretch>
                  </pic:blipFill>
                  <pic:spPr>
                    <a:xfrm>
                      <a:off x="0" y="0"/>
                      <a:ext cx="4248150" cy="4286250"/>
                    </a:xfrm>
                    <a:prstGeom prst="rect">
                      <a:avLst/>
                    </a:prstGeom>
                  </pic:spPr>
                </pic:pic>
              </a:graphicData>
            </a:graphic>
          </wp:inline>
        </w:drawing>
      </w:r>
      <w:commentRangeEnd w:id="61"/>
      <w:r w:rsidR="001F0FA8">
        <w:rPr>
          <w:rStyle w:val="Odkaznakoment"/>
          <w:bCs w:val="0"/>
          <w:i w:val="0"/>
        </w:rPr>
        <w:commentReference w:id="61"/>
      </w:r>
    </w:p>
    <w:p w14:paraId="729D84A9" w14:textId="062D3522" w:rsidR="00851486" w:rsidRPr="00042CD4" w:rsidRDefault="00126491" w:rsidP="00126491">
      <w:pPr>
        <w:pStyle w:val="Obrzek"/>
      </w:pPr>
      <w:bookmarkStart w:id="62" w:name="_Ref213685751"/>
      <w:bookmarkStart w:id="63" w:name="_Toc221174118"/>
      <w:r>
        <w:t xml:space="preserve">Obrázek </w:t>
      </w:r>
      <w:fldSimple w:instr=" SEQ Obrázek \* ARABIC ">
        <w:r w:rsidR="00522561">
          <w:rPr>
            <w:noProof/>
          </w:rPr>
          <w:t>13</w:t>
        </w:r>
      </w:fldSimple>
      <w:bookmarkEnd w:id="62"/>
      <w:r>
        <w:t xml:space="preserve"> Proces SSDLC</w:t>
      </w:r>
      <w:bookmarkEnd w:id="63"/>
    </w:p>
    <w:p w14:paraId="75C80634" w14:textId="1C2C79F4" w:rsidR="38B7EB5A" w:rsidRDefault="4DE0548E" w:rsidP="221D0FA1">
      <w:pPr>
        <w:pStyle w:val="Nadpis2"/>
        <w:rPr>
          <w:b w:val="0"/>
          <w:sz w:val="24"/>
        </w:rPr>
      </w:pPr>
      <w:bookmarkStart w:id="64" w:name="_Toc218357361"/>
      <w:r w:rsidRPr="221D0FA1">
        <w:rPr>
          <w:rFonts w:eastAsiaTheme="minorEastAsia"/>
        </w:rPr>
        <w:t>Softwarové zranitelnosti</w:t>
      </w:r>
      <w:bookmarkEnd w:id="64"/>
    </w:p>
    <w:p w14:paraId="19A3A423" w14:textId="264462CB" w:rsidR="64190B69" w:rsidRDefault="007271BB" w:rsidP="72D711F4">
      <w:pPr>
        <w:rPr>
          <w:szCs w:val="24"/>
        </w:rPr>
      </w:pPr>
      <w:r>
        <w:rPr>
          <w:szCs w:val="24"/>
        </w:rPr>
        <w:t>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w:t>
      </w:r>
      <w:r w:rsidR="001869E7">
        <w:rPr>
          <w:szCs w:val="24"/>
        </w:rPr>
        <w:t>e</w:t>
      </w:r>
      <w:r>
        <w:rPr>
          <w:szCs w:val="24"/>
        </w:rPr>
        <w:t xml:space="preserve"> či neúmyslným interakcím mezi komponentami </w:t>
      </w:r>
      <w:r>
        <w:rPr>
          <w:szCs w:val="24"/>
        </w:rPr>
        <w:br/>
        <w:t>a mohou mít dalekosáhlé důsledky pro bezpečnost a stabilitu digitálního ekosystému.</w:t>
      </w:r>
    </w:p>
    <w:p w14:paraId="349A5A2E" w14:textId="5FA9F8ED" w:rsidR="007271BB" w:rsidRDefault="007271BB" w:rsidP="72D711F4">
      <w:pPr>
        <w:rPr>
          <w:szCs w:val="24"/>
        </w:rPr>
      </w:pPr>
      <w:r>
        <w:rPr>
          <w:szCs w:val="24"/>
        </w:rPr>
        <w:t>Pravděpodobnost a dopad softwarových zranitelností lze snížit několika způsoby</w:t>
      </w:r>
      <w:r w:rsidR="00666005">
        <w:rPr>
          <w:szCs w:val="24"/>
        </w:rPr>
        <w:t xml:space="preserve"> </w:t>
      </w:r>
      <w:r w:rsidR="00666005">
        <w:rPr>
          <w:szCs w:val="24"/>
        </w:rPr>
        <w:fldChar w:fldCharType="begin"/>
      </w:r>
      <w:r w:rsidR="00666005">
        <w:rPr>
          <w:szCs w:val="24"/>
        </w:rPr>
        <w:instrText xml:space="preserve"> REF _Ref213520895 \r \h </w:instrText>
      </w:r>
      <w:r w:rsidR="00666005">
        <w:rPr>
          <w:szCs w:val="24"/>
        </w:rPr>
      </w:r>
      <w:r w:rsidR="00666005">
        <w:rPr>
          <w:szCs w:val="24"/>
        </w:rPr>
        <w:fldChar w:fldCharType="separate"/>
      </w:r>
      <w:r w:rsidR="001D2882">
        <w:rPr>
          <w:szCs w:val="24"/>
        </w:rPr>
        <w:t>[23]</w:t>
      </w:r>
      <w:r w:rsidR="00666005">
        <w:rPr>
          <w:szCs w:val="24"/>
        </w:rPr>
        <w:fldChar w:fldCharType="end"/>
      </w:r>
      <w:r>
        <w:rPr>
          <w:szCs w:val="24"/>
        </w:rPr>
        <w:t>:</w:t>
      </w:r>
    </w:p>
    <w:p w14:paraId="75B5FA04" w14:textId="71BDA75D" w:rsidR="007271BB" w:rsidRDefault="007271BB" w:rsidP="00016596">
      <w:pPr>
        <w:pStyle w:val="Odstavecseseznamem"/>
        <w:numPr>
          <w:ilvl w:val="0"/>
          <w:numId w:val="11"/>
        </w:numPr>
        <w:spacing w:line="360" w:lineRule="auto"/>
        <w:rPr>
          <w:szCs w:val="24"/>
        </w:rPr>
      </w:pPr>
      <w:r w:rsidRPr="005074DD">
        <w:rPr>
          <w:b/>
          <w:szCs w:val="24"/>
        </w:rPr>
        <w:t>Testování zranitelností a správa záplat</w:t>
      </w:r>
      <w:r>
        <w:rPr>
          <w:szCs w:val="24"/>
        </w:rPr>
        <w:t xml:space="preserve"> – Je nezbytné pravidelně hodnotit zranitelnosti a provádět penetrační testy. </w:t>
      </w:r>
      <w:r w:rsidR="00AB4827">
        <w:rPr>
          <w:szCs w:val="24"/>
        </w:rPr>
        <w:t>K tomu může pomoci řada automatizovaných nástrojů.</w:t>
      </w:r>
    </w:p>
    <w:p w14:paraId="13CA8244" w14:textId="7FD8E81F" w:rsidR="00AB4827" w:rsidRDefault="00AB4827" w:rsidP="00016596">
      <w:pPr>
        <w:pStyle w:val="Odstavecseseznamem"/>
        <w:numPr>
          <w:ilvl w:val="0"/>
          <w:numId w:val="11"/>
        </w:numPr>
        <w:spacing w:line="360" w:lineRule="auto"/>
        <w:rPr>
          <w:szCs w:val="24"/>
        </w:rPr>
      </w:pPr>
      <w:r w:rsidRPr="005074DD">
        <w:rPr>
          <w:b/>
          <w:szCs w:val="24"/>
        </w:rPr>
        <w:t>Hodnocení rizik a školení v oblasti bezpečnosti</w:t>
      </w:r>
      <w:r>
        <w:rPr>
          <w:szCs w:val="24"/>
        </w:rPr>
        <w:t xml:space="preserve"> – Je důležité vytvořit prostředí, kde si každý uvědomuje bezpečnostní rizika. To znamená </w:t>
      </w:r>
      <w:r>
        <w:rPr>
          <w:szCs w:val="24"/>
        </w:rPr>
        <w:lastRenderedPageBreak/>
        <w:t xml:space="preserve">kombinovat hodnocení rizik a školení zaměstnanců. Školení by mělo být praktické </w:t>
      </w:r>
      <w:r>
        <w:rPr>
          <w:szCs w:val="24"/>
        </w:rPr>
        <w:br/>
        <w:t xml:space="preserve">a komplexní, seznamovat týmy s běžnými hrozbami a učit je, jak se jim bránit. Pravidelné hodnocení rizik pak umožňuje sledovat zranitelnosti a odhadovat, jaký dopad by mohly mít na podnikání. </w:t>
      </w:r>
    </w:p>
    <w:p w14:paraId="3F4DF57B" w14:textId="0AFE1159" w:rsidR="00AB4827" w:rsidRPr="007271BB" w:rsidRDefault="00BE07B0" w:rsidP="00016596">
      <w:pPr>
        <w:pStyle w:val="Odstavecseseznamem"/>
        <w:numPr>
          <w:ilvl w:val="0"/>
          <w:numId w:val="11"/>
        </w:numPr>
        <w:spacing w:line="360" w:lineRule="auto"/>
        <w:rPr>
          <w:szCs w:val="24"/>
        </w:rPr>
      </w:pPr>
      <w:r w:rsidRPr="005074DD">
        <w:rPr>
          <w:b/>
          <w:szCs w:val="24"/>
        </w:rPr>
        <w:t>Nepřetržité monitorování a pravidelné zálohování</w:t>
      </w:r>
      <w:r>
        <w:rPr>
          <w:szCs w:val="24"/>
        </w:rPr>
        <w:t xml:space="preserve"> – Pro efe</w:t>
      </w:r>
      <w:r w:rsidR="00553A4E">
        <w:rPr>
          <w:szCs w:val="24"/>
        </w:rPr>
        <w:t>kti</w:t>
      </w:r>
      <w:r>
        <w:rPr>
          <w:szCs w:val="24"/>
        </w:rPr>
        <w:t>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w:t>
      </w:r>
      <w:r w:rsidR="00666005" w:rsidRPr="007271BB">
        <w:rPr>
          <w:szCs w:val="24"/>
        </w:rPr>
        <w:t xml:space="preserve"> </w:t>
      </w:r>
    </w:p>
    <w:p w14:paraId="0DC76709" w14:textId="55FF3F5D" w:rsidR="00C56F2D" w:rsidRDefault="38B7EB5A" w:rsidP="00D97721">
      <w:pPr>
        <w:pStyle w:val="Nadpis3"/>
      </w:pPr>
      <w:bookmarkStart w:id="65" w:name="_Toc218357362"/>
      <w:r>
        <w:t>Známe zranitelnosti</w:t>
      </w:r>
      <w:r w:rsidR="712BFE25">
        <w:t xml:space="preserve"> (</w:t>
      </w:r>
      <w:r>
        <w:t>CVE</w:t>
      </w:r>
      <w:r w:rsidR="140854B7">
        <w:t>)</w:t>
      </w:r>
      <w:bookmarkEnd w:id="65"/>
    </w:p>
    <w:p w14:paraId="5A12BF6E" w14:textId="4F4BF219" w:rsidR="00C56F2D" w:rsidRDefault="00C56F2D" w:rsidP="00C56F2D">
      <w:pPr>
        <w:pStyle w:val="Pokraovn"/>
      </w:pPr>
      <w:r>
        <w:t xml:space="preserve">Veřejně známe </w:t>
      </w:r>
      <w:r w:rsidR="005B1161">
        <w:t>zranitelnosti</w:t>
      </w:r>
      <w:r>
        <w:t xml:space="preserve"> neboli CVE (Common Vulnerabilities and Exposures), jsou katalogem zranitelností informační bezpečnosti, který je veřejně dostupný </w:t>
      </w:r>
      <w:r w:rsidR="00CD0FCB">
        <w:br/>
      </w:r>
      <w:r>
        <w:t>a spravovaný organi</w:t>
      </w:r>
      <w:r w:rsidR="00063C09">
        <w:t>z</w:t>
      </w:r>
      <w:r>
        <w:t>ací MITRE Corporation</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606AF2C7" w14:textId="4AD2D53B" w:rsidR="00C56F2D" w:rsidRDefault="00C56F2D" w:rsidP="00C56F2D">
      <w:pPr>
        <w:pStyle w:val="Pokraovn"/>
      </w:pPr>
      <w:r>
        <w:t xml:space="preserve">Katalog CVE je spíše označován jako slovník než databáze. Vyskytují se zde jména </w:t>
      </w:r>
      <w:r w:rsidR="00CD0FCB">
        <w:br/>
      </w:r>
      <w:r>
        <w:t>a popisy jednotlivých zranitelností nebo expozic. Čímž umožňuje komunikaci mezi různými nástroji a databázemi a pomáhá zvýšit bezpečnost. CVE seznam lze stáhnout zdarma</w:t>
      </w:r>
      <w:r w:rsidR="007C74E3">
        <w:t xml:space="preserve"> a použít</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rsidR="007C74E3">
        <w:t>.</w:t>
      </w:r>
    </w:p>
    <w:p w14:paraId="4F295089" w14:textId="7D5C09D6" w:rsidR="005B1161" w:rsidRPr="005B1161" w:rsidRDefault="005B1161" w:rsidP="005B1161">
      <w:r>
        <w:t xml:space="preserve">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w:t>
      </w:r>
      <w:r w:rsidR="00AA3DA3">
        <w:t>bezpečnosti,</w:t>
      </w:r>
      <w:r>
        <w:t xml:space="preserve"> a dokonce prodej osobních údajů na dark webu</w:t>
      </w:r>
      <w:r w:rsidR="0092706C">
        <w:t xml:space="preserve"> </w:t>
      </w:r>
      <w:r w:rsidR="0092706C">
        <w:fldChar w:fldCharType="begin"/>
      </w:r>
      <w:r w:rsidR="0092706C">
        <w:instrText xml:space="preserve"> REF _Ref213520926 \r \h </w:instrText>
      </w:r>
      <w:r w:rsidR="0092706C">
        <w:fldChar w:fldCharType="separate"/>
      </w:r>
      <w:r w:rsidR="001D2882">
        <w:t>[25]</w:t>
      </w:r>
      <w:r w:rsidR="0092706C">
        <w:fldChar w:fldCharType="end"/>
      </w:r>
      <w:r>
        <w:t>.</w:t>
      </w:r>
    </w:p>
    <w:p w14:paraId="671903E0" w14:textId="43CA3EF8" w:rsidR="007C74E3" w:rsidRDefault="007C74E3" w:rsidP="007C74E3">
      <w:r>
        <w:t xml:space="preserve">Jelikož jedním ze základních problémů v kybernetické bezpečnosti je identifikace </w:t>
      </w:r>
      <w:r w:rsidR="00E84662">
        <w:br/>
      </w:r>
      <w:r>
        <w:t xml:space="preserve">a zmírnění zranitelností CVE pomáhá tento problém efektivně řešit. CVE poskytuje </w:t>
      </w:r>
      <w:r>
        <w:lastRenderedPageBreak/>
        <w:t>standardizovaný rámec pro kategorizaci a sledování kybernetických zranitelností, který organizace mohou využít ke zlepšení procesů správy zranitelností</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76E5DC24" w14:textId="344488A9" w:rsidR="007C74E3" w:rsidRDefault="007C74E3" w:rsidP="007C74E3">
      <w:r>
        <w:t xml:space="preserve">Systém CVE využívá jedinečné identifikátory, známé jako CVE ID, k označení každé nahlášené zranitelnosti. Tyto identifikátory jsou přiřazovány CVE Numbering Authority (CNA) – orgány, které mají oprávnění přidělovat CVE. Existuje přibližně 100 těchto orgánů, mezi nimiž jsou bezpečnostní společnosti, výzkumné organizace </w:t>
      </w:r>
      <w:r>
        <w:br/>
        <w:t>a IT dodavatelé, jako jsou Red Hat, IBM, Cisco, Oracle a Microsoft</w:t>
      </w:r>
      <w:r w:rsidR="00764D41">
        <w:t xml:space="preserve"> </w:t>
      </w:r>
      <w:r w:rsidR="00764D41">
        <w:fldChar w:fldCharType="begin"/>
      </w:r>
      <w:r w:rsidR="00764D41">
        <w:instrText xml:space="preserve"> REF _Ref213520924 \r \h </w:instrText>
      </w:r>
      <w:r w:rsidR="00764D41">
        <w:fldChar w:fldCharType="separate"/>
      </w:r>
      <w:r w:rsidR="001D2882">
        <w:t>[24]</w:t>
      </w:r>
      <w:r w:rsidR="00764D41">
        <w:fldChar w:fldCharType="end"/>
      </w:r>
      <w:r>
        <w:t>.</w:t>
      </w:r>
    </w:p>
    <w:p w14:paraId="7AF3B9A1" w14:textId="3C96D372" w:rsidR="00E84662" w:rsidRDefault="00E84662" w:rsidP="007C74E3">
      <w:r>
        <w:t>Každý záznam CVE obsahuje CVE ID, stručný popis zranitelnosti a odkazy na zprávy o zranitelnostech nebo doporučení. CVE ID mají tříčlennou strukturu: začínají předponou „CVE“, následuje rok přiřazení a na konci je postupné číslo</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t>.</w:t>
      </w:r>
    </w:p>
    <w:p w14:paraId="787571BE" w14:textId="3C86D11C" w:rsidR="00E84662" w:rsidRDefault="00E84662" w:rsidP="007C74E3">
      <w:r>
        <w:t>Záznamy CVE mohou být ve třech stavech. Stav Reserved (Rezervováno) znamená, že CVE bylo přiřazeno, ale ještě nebylo zv</w:t>
      </w:r>
      <w:r w:rsidR="00410293">
        <w:t>e</w:t>
      </w:r>
      <w:r>
        <w:t>řejněno</w:t>
      </w:r>
      <w:r w:rsidR="002E46C0">
        <w:t>. Stav Published (Publikováno) nastává, když CNA shromáždí potřebná data a záznam je zveřejněn. Stav Rejected (Odmítnuto) označuje, že CVE ID a záznam by neměly být používány, ov</w:t>
      </w:r>
      <w:r w:rsidR="00A2367F">
        <w:t>š</w:t>
      </w:r>
      <w:r w:rsidR="002E46C0">
        <w:t>em záznam stále zůstává v záznamu, aby uživatelé věděli, že je neplatný</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rsidR="002E46C0">
        <w:t>.</w:t>
      </w:r>
    </w:p>
    <w:p w14:paraId="7638B0B0" w14:textId="398DAF72" w:rsidR="00D97721" w:rsidRDefault="00D97721" w:rsidP="00D97721">
      <w:r>
        <w:rPr>
          <w:lang w:val="en-US"/>
        </w:rPr>
        <w:t xml:space="preserve">Příkladem může být </w:t>
      </w:r>
      <w:r>
        <w:t>CVE-2023-23397. Jedná se o zranitelnosti Micr</w:t>
      </w:r>
      <w:r w:rsidR="00E51F15">
        <w:t>o</w:t>
      </w:r>
      <w:r>
        <w:t>sof</w:t>
      </w:r>
      <w:r w:rsidR="00E51F15">
        <w:t>t</w:t>
      </w:r>
      <w:r>
        <w:t xml:space="preserve"> Outlook umožňující </w:t>
      </w:r>
      <w:r w:rsidR="00B06EA9">
        <w:t>zaslání speciálně upraveného e-mailu, který se spustí automaticky při jeho stažení a zpracování Outlook klientem.</w:t>
      </w:r>
      <w:r w:rsidR="00666005">
        <w:fldChar w:fldCharType="begin"/>
      </w:r>
      <w:r w:rsidR="00666005">
        <w:instrText xml:space="preserve"> REF _Ref213521067 \r \h </w:instrText>
      </w:r>
      <w:r w:rsidR="00666005">
        <w:fldChar w:fldCharType="separate"/>
      </w:r>
      <w:r w:rsidR="001D2882">
        <w:t>[27]</w:t>
      </w:r>
      <w:r w:rsidR="00666005">
        <w:fldChar w:fldCharType="end"/>
      </w:r>
      <w:r>
        <w:t xml:space="preserve"> Nebo zranitelnost CVE-2025-55177, která pojednává o neúplné autorizaci zpráv synchronizace propojených zařízení v aplikaci WhatsApp pro iOS mohla umožnit nesouvisejícímu uživateli spustit zpracování obsahu z libovolné adresy URL na cílovém zařízení</w:t>
      </w:r>
      <w:r w:rsidR="00673044">
        <w:t xml:space="preserve"> </w:t>
      </w:r>
      <w:r w:rsidR="00666005">
        <w:fldChar w:fldCharType="begin"/>
      </w:r>
      <w:r w:rsidR="00666005">
        <w:instrText xml:space="preserve"> REF _Ref213521069 \r \h </w:instrText>
      </w:r>
      <w:r w:rsidR="00666005">
        <w:fldChar w:fldCharType="separate"/>
      </w:r>
      <w:r w:rsidR="001D2882">
        <w:t>[28]</w:t>
      </w:r>
      <w:r w:rsidR="00666005">
        <w:fldChar w:fldCharType="end"/>
      </w:r>
      <w:r w:rsidR="00673044">
        <w:t>.</w:t>
      </w:r>
    </w:p>
    <w:p w14:paraId="0B7D7B12" w14:textId="78AEB9B9" w:rsidR="00474A48" w:rsidRPr="00D97721" w:rsidRDefault="00474A48" w:rsidP="00D97721">
      <w:pPr>
        <w:rPr>
          <w:lang w:val="en-US"/>
        </w:rPr>
      </w:pPr>
      <w:r>
        <w:t>Jednou z nejznámějších zranitelností je</w:t>
      </w:r>
      <w:r w:rsidR="006639AC">
        <w:t xml:space="preserve"> </w:t>
      </w:r>
      <w:r>
        <w:t xml:space="preserve">CVE-2017-0144. Umožňuje vzdáleným útočníkům spouštět libovolný kód. Známý je především </w:t>
      </w:r>
      <w:r w:rsidR="00E51F15">
        <w:t>proto, že tato zranitelnost byla zneužita skupinou kyberzločinců v květnu roku 2017.</w:t>
      </w:r>
      <w:r w:rsidR="003E748A">
        <w:t xml:space="preserve"> Tento červ se rozšířil na více než 200 000 počítačů ve více než 150 zemích. Mezi známé oběti patřily FedEx, Honda, Nissan a britská Národní zdravotní služby, která byla nucena přesměrovat některé své sanitky do jiných nemocnic</w:t>
      </w:r>
      <w:r w:rsidR="006639AC">
        <w:t xml:space="preserve"> </w:t>
      </w:r>
      <w:r w:rsidR="006639AC">
        <w:fldChar w:fldCharType="begin"/>
      </w:r>
      <w:r w:rsidR="006639AC">
        <w:instrText xml:space="preserve"> REF _Ref213521236 \r \h </w:instrText>
      </w:r>
      <w:r w:rsidR="006639AC">
        <w:fldChar w:fldCharType="separate"/>
      </w:r>
      <w:r w:rsidR="001D2882">
        <w:t>[29]</w:t>
      </w:r>
      <w:r w:rsidR="006639AC">
        <w:fldChar w:fldCharType="end"/>
      </w:r>
      <w:r w:rsidR="00A21CB8">
        <w:t xml:space="preserve"> </w:t>
      </w:r>
      <w:r w:rsidR="008604A1">
        <w:fldChar w:fldCharType="begin"/>
      </w:r>
      <w:r w:rsidR="008604A1">
        <w:instrText xml:space="preserve"> REF _Ref213590028 \r \h </w:instrText>
      </w:r>
      <w:r w:rsidR="008604A1">
        <w:fldChar w:fldCharType="separate"/>
      </w:r>
      <w:r w:rsidR="001D2882">
        <w:t>[30]</w:t>
      </w:r>
      <w:r w:rsidR="008604A1">
        <w:fldChar w:fldCharType="end"/>
      </w:r>
      <w:r w:rsidR="003E748A">
        <w:t>.</w:t>
      </w:r>
    </w:p>
    <w:p w14:paraId="1709FC94" w14:textId="5A71E29E" w:rsidR="59D752DB" w:rsidRDefault="59D752DB" w:rsidP="003919AA">
      <w:pPr>
        <w:pStyle w:val="Nadpis3"/>
      </w:pPr>
      <w:bookmarkStart w:id="66" w:name="_Toc218357363"/>
      <w:r>
        <w:lastRenderedPageBreak/>
        <w:t xml:space="preserve">Kategorizace zranitelností </w:t>
      </w:r>
      <w:r w:rsidR="1EAAECBB">
        <w:t>(</w:t>
      </w:r>
      <w:r>
        <w:t>CWE</w:t>
      </w:r>
      <w:r w:rsidR="13C88004">
        <w:t>)</w:t>
      </w:r>
      <w:bookmarkEnd w:id="66"/>
    </w:p>
    <w:p w14:paraId="12D0CA3F" w14:textId="4AC3283C" w:rsidR="001D4E81" w:rsidRDefault="008604A1" w:rsidP="001D4E81">
      <w:r>
        <w:t>Je systém klasifikace a kategorizace běžných typů zranitelností. V </w:t>
      </w:r>
      <w:r w:rsidR="002F0CA0">
        <w:t>současnosti</w:t>
      </w:r>
      <w:r>
        <w:t xml:space="preserve"> existuje více než 600 kategorií, sahajících od přetečení bufferu, cross-site scripting až po nezabezpečená náhodná čísla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21536BDD" w14:textId="4F2868BE" w:rsidR="008604A1" w:rsidRDefault="008604A1" w:rsidP="001D4E81">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7337FE31" w14:textId="2D09D70A" w:rsidR="008604A1" w:rsidRDefault="00E3352F" w:rsidP="001D4E81">
      <w:r>
        <w:t>Cílem CWE je eliminovat zranitelnosti tak, že identifikuje nejčastější chyby, které vývojáři a inženýři dělají, aby se jim mohli vyhnout při tvorbě produktů a systémů. CWE poskytuje přehlednou taxonomii a jednotný jazyk, pomáhá vývojářům kontrolovat slabiny v existujícím software a produktech a nabízí další nástroje pro prevenci zranitelností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9E6DB7B" w14:textId="171D58DE" w:rsidR="00DE0006" w:rsidRDefault="00DE0006" w:rsidP="001D4E81">
      <w:r>
        <w:t xml:space="preserve">CWE je komunitně vyvíjený projekt, do kterého se zapojují účastníci z průmyslu </w:t>
      </w:r>
      <w:r w:rsidR="00CD0FCB">
        <w:br/>
      </w:r>
      <w:r>
        <w:t>i vlády. Program CWE je sponzorován americkým Ministerstvem vnitřní bezpečnosti</w:t>
      </w:r>
      <w:r w:rsidR="00465DFC">
        <w:t xml:space="preserve"> (DHS) a Cybersecurity and Infrastructure Security Agency (CISA) a spravován Homeland Security Systems Engineering and Development Institute (HSSEDI), který provozuje MITRE Corporation</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rsidR="00465DFC">
        <w:t>.</w:t>
      </w:r>
    </w:p>
    <w:p w14:paraId="2F9FC75E" w14:textId="6894FD2B" w:rsidR="00465DFC" w:rsidRDefault="00465DFC" w:rsidP="001D4E81">
      <w:r>
        <w:t>Department of Homeland Security (DHS) má za úkol chránit USA před různými hrozbami.</w:t>
      </w:r>
    </w:p>
    <w:p w14:paraId="2EC388B6" w14:textId="490665B9" w:rsidR="00465DFC" w:rsidRDefault="00465DFC" w:rsidP="001D4E81">
      <w:r>
        <w:t xml:space="preserve">CISA spolupracuje s partnery na obranně proti hrozbám a budování bezpečnější </w:t>
      </w:r>
      <w:r w:rsidR="00CD0FCB">
        <w:br/>
      </w:r>
      <w:r>
        <w:t>a odolnější infrastruktury. Například vede ochranu federální domény „.gov“ pro civilní vládní sítě a spolupracuje s privátním sektorem na zvyšování bezpečnosti kritických sítí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ECBD2B1" w14:textId="09744B55" w:rsidR="003455C5" w:rsidRDefault="00E3352F" w:rsidP="001D4E81">
      <w:r>
        <w:t>J</w:t>
      </w:r>
      <w:r w:rsidR="00D03FDF">
        <w:t>ednou z nejvíce nebezpečných slabin je slabina CWE-79. Jedná se o Cross-Site Scripting (XSS)</w:t>
      </w:r>
      <w:r w:rsidR="008E0E1B">
        <w:t xml:space="preserve">, což je útok typu injekčního útoku, při kterém jsou škodlivé skripty vloženy do jinak důvěryhodných webových stránek. K útokům XSS dochází, když útočník využije webovou aplikaci k odeslání škodlivého kódu, obvykle ve formě </w:t>
      </w:r>
      <w:r w:rsidR="008E0E1B">
        <w:lastRenderedPageBreak/>
        <w:t>skriptu běžícího na straně prohlížeče, jinému koncovému uživateli</w:t>
      </w:r>
      <w:r w:rsidR="00D03FDF">
        <w:t xml:space="preserve"> </w:t>
      </w:r>
      <w:r w:rsidR="00547A79">
        <w:fldChar w:fldCharType="begin"/>
      </w:r>
      <w:r w:rsidR="00547A79">
        <w:instrText xml:space="preserve"> REF _Ref213593513 \r \h </w:instrText>
      </w:r>
      <w:r w:rsidR="00547A79">
        <w:fldChar w:fldCharType="separate"/>
      </w:r>
      <w:r w:rsidR="001D2882">
        <w:t>[32]</w:t>
      </w:r>
      <w:r w:rsidR="00547A79">
        <w:fldChar w:fldCharType="end"/>
      </w:r>
      <w:r w:rsidR="008E0E1B">
        <w:fldChar w:fldCharType="begin"/>
      </w:r>
      <w:r w:rsidR="008E0E1B">
        <w:instrText xml:space="preserve"> REF _Ref213594069 \r \h </w:instrText>
      </w:r>
      <w:r w:rsidR="008E0E1B">
        <w:fldChar w:fldCharType="separate"/>
      </w:r>
      <w:r w:rsidR="001D2882">
        <w:t>[33]</w:t>
      </w:r>
      <w:r w:rsidR="008E0E1B">
        <w:fldChar w:fldCharType="end"/>
      </w:r>
      <w:r w:rsidR="00D03FDF">
        <w:t>.</w:t>
      </w:r>
      <w:r w:rsidR="003455C5">
        <w:t xml:space="preserve"> Následující</w:t>
      </w:r>
      <w:r w:rsidR="00E25D8F">
        <w:t xml:space="preserve"> obrázek</w:t>
      </w:r>
      <w:r w:rsidR="003455C5">
        <w:t xml:space="preserve"> </w:t>
      </w:r>
      <w:r w:rsidR="00E25D8F">
        <w:fldChar w:fldCharType="begin"/>
      </w:r>
      <w:r w:rsidR="00E25D8F">
        <w:instrText xml:space="preserve"> REF _Ref213595101 \h </w:instrText>
      </w:r>
      <w:r w:rsidR="004112E1">
        <w:rPr>
          <w:rFonts w:eastAsiaTheme="minorHAnsi"/>
        </w:rPr>
        <w:instrText xml:space="preserve">\# 0 </w:instrText>
      </w:r>
      <w:r w:rsidR="00E25D8F">
        <w:fldChar w:fldCharType="separate"/>
      </w:r>
      <w:r w:rsidR="001D2882">
        <w:rPr>
          <w:rFonts w:eastAsiaTheme="minorHAnsi"/>
        </w:rPr>
        <w:t>14</w:t>
      </w:r>
      <w:r w:rsidR="00E25D8F">
        <w:fldChar w:fldCharType="end"/>
      </w:r>
      <w:r w:rsidR="00E25D8F">
        <w:t xml:space="preserve"> představuje proces XSS útoku</w:t>
      </w:r>
      <w:r w:rsidR="003455C5">
        <w:t>.</w:t>
      </w:r>
    </w:p>
    <w:p w14:paraId="2C1867C5" w14:textId="77777777" w:rsidR="002D1510" w:rsidRDefault="002D1510" w:rsidP="002D1510">
      <w:pPr>
        <w:pStyle w:val="Obrzek"/>
      </w:pPr>
      <w:r>
        <w:rPr>
          <w:noProof/>
        </w:rPr>
        <w:drawing>
          <wp:inline distT="0" distB="0" distL="0" distR="0" wp14:anchorId="5BC86301" wp14:editId="457D58E4">
            <wp:extent cx="5219700" cy="257619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ss4.drawio.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2576195"/>
                    </a:xfrm>
                    <a:prstGeom prst="rect">
                      <a:avLst/>
                    </a:prstGeom>
                  </pic:spPr>
                </pic:pic>
              </a:graphicData>
            </a:graphic>
          </wp:inline>
        </w:drawing>
      </w:r>
    </w:p>
    <w:p w14:paraId="15E64F48" w14:textId="0E4F7344" w:rsidR="002D1510" w:rsidRDefault="002D1510" w:rsidP="002D1510">
      <w:pPr>
        <w:pStyle w:val="Obrzek"/>
      </w:pPr>
      <w:bookmarkStart w:id="67" w:name="_Ref213595101"/>
      <w:bookmarkStart w:id="68" w:name="_Ref213595089"/>
      <w:bookmarkStart w:id="69" w:name="_Toc221174119"/>
      <w:r>
        <w:t xml:space="preserve">Obrázek </w:t>
      </w:r>
      <w:fldSimple w:instr=" SEQ Obrázek \* ARABIC ">
        <w:r w:rsidR="00522561">
          <w:rPr>
            <w:noProof/>
          </w:rPr>
          <w:t>14</w:t>
        </w:r>
      </w:fldSimple>
      <w:bookmarkEnd w:id="67"/>
      <w:r>
        <w:t xml:space="preserve"> – Průběh XSS útoku</w:t>
      </w:r>
      <w:bookmarkEnd w:id="68"/>
      <w:bookmarkEnd w:id="69"/>
    </w:p>
    <w:p w14:paraId="2F102540" w14:textId="4369C06B" w:rsidR="00457143" w:rsidRDefault="00457143" w:rsidP="00457143">
      <w:pPr>
        <w:pStyle w:val="Nadpis3"/>
      </w:pPr>
      <w:bookmarkStart w:id="70" w:name="_Toc218357364"/>
      <w:r>
        <w:t>Hodnocení rizik (CVSS)</w:t>
      </w:r>
      <w:bookmarkEnd w:id="70"/>
    </w:p>
    <w:p w14:paraId="78D45EB9" w14:textId="70318B34" w:rsidR="00457143" w:rsidRDefault="00457143" w:rsidP="00457143">
      <w:pPr>
        <w:pStyle w:val="Pokraovn"/>
      </w:pPr>
      <w:r>
        <w:t>Jak již bylo zmíněno CVE je seznam nebo slovník veřejně známých bezpečnostních chyb. Tyto chyby jsou hodnoceny a skórovány pomocí Common Vulnerability Scoring Systém (CVSS)</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3C29198A" w14:textId="659BDF9B" w:rsidR="00457143" w:rsidRDefault="00E7054F" w:rsidP="00457143">
      <w:r>
        <w:t>CVSS je standardizovaný rámec pro měření závažnosti bezpečnostních chyb v informačních systémech</w:t>
      </w:r>
      <w:r w:rsidR="00203EB3">
        <w:t>.</w:t>
      </w:r>
      <w:r>
        <w:t xml:space="preserve"> Každé zranitelnosti přiřazuje skóre od 0 do 10, přičemž vyšší skóre znamená závažnější problém. Tento systém pomáhá organizacím rozhodnout, které bezpečnostní hrozby je třeba řešit nejdříve na základě jejich potenciálního dopadu</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261A1486" w14:textId="0E8F79F4" w:rsidR="0098785A" w:rsidRPr="00457143" w:rsidRDefault="00D75A25" w:rsidP="0098785A">
      <w:r>
        <w:t>Skóre je přiřazováno na základě tří hlavních faktorů: Base, Temporal a Environmental. Base ukazuje základní vlastnosti zranitelnosti, Temporal zohledňuje, jak se tyto vlastnosti mohou v průběhu času měnit a Environmental hodnotí, jak by zranitelnost mohla ovlivnit konkrétní prostředí</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46C3FE58" w14:textId="6260BC76" w:rsidR="00986C8C" w:rsidRDefault="00D82295" w:rsidP="008D4DDA">
      <w:pPr>
        <w:rPr>
          <w:lang w:val="en-US"/>
        </w:rPr>
      </w:pPr>
      <w:r>
        <w:rPr>
          <w:lang w:val="en-US"/>
        </w:rPr>
        <w:t>T</w:t>
      </w:r>
      <w:r w:rsidR="008D4DDA">
        <w:rPr>
          <w:lang w:val="en-US"/>
        </w:rPr>
        <w:t xml:space="preserve">abulka </w:t>
      </w:r>
      <w:r w:rsidR="00986C8C">
        <w:rPr>
          <w:lang w:val="en-US"/>
        </w:rPr>
        <w:fldChar w:fldCharType="begin"/>
      </w:r>
      <w:r w:rsidR="00986C8C">
        <w:rPr>
          <w:lang w:val="en-US"/>
        </w:rPr>
        <w:instrText xml:space="preserve"> REF _Ref213597202 \h </w:instrText>
      </w:r>
      <w:r w:rsidR="00C60320">
        <w:rPr>
          <w:rFonts w:eastAsiaTheme="minorHAnsi"/>
        </w:rPr>
        <w:instrText xml:space="preserve">\# 0 </w:instrText>
      </w:r>
      <w:r w:rsidR="00986C8C">
        <w:rPr>
          <w:lang w:val="en-US"/>
        </w:rPr>
      </w:r>
      <w:r w:rsidR="00986C8C">
        <w:rPr>
          <w:lang w:val="en-US"/>
        </w:rPr>
        <w:fldChar w:fldCharType="separate"/>
      </w:r>
      <w:r w:rsidR="001D2882">
        <w:rPr>
          <w:rFonts w:eastAsiaTheme="minorHAnsi"/>
        </w:rPr>
        <w:t>1</w:t>
      </w:r>
      <w:r w:rsidR="00986C8C">
        <w:rPr>
          <w:lang w:val="en-US"/>
        </w:rPr>
        <w:fldChar w:fldCharType="end"/>
      </w:r>
      <w:r w:rsidR="00986C8C">
        <w:rPr>
          <w:lang w:val="en-US"/>
        </w:rPr>
        <w:t xml:space="preserve"> </w:t>
      </w:r>
      <w:r w:rsidR="008D4DDA">
        <w:rPr>
          <w:lang w:val="en-US"/>
        </w:rPr>
        <w:t>znázorňuje rozdělení jednotlivých úrovní závažnosti podle CVSS verze 4.0</w:t>
      </w:r>
      <w:r w:rsidR="00D700EC">
        <w:rPr>
          <w:lang w:val="en-US"/>
        </w:rPr>
        <w:t> </w:t>
      </w:r>
      <w:r w:rsidR="000C001B">
        <w:rPr>
          <w:lang w:val="en-US"/>
        </w:rPr>
        <w:fldChar w:fldCharType="begin"/>
      </w:r>
      <w:r w:rsidR="000C001B">
        <w:rPr>
          <w:lang w:val="en-US"/>
        </w:rPr>
        <w:instrText xml:space="preserve"> REF _Ref213597417 \r \h </w:instrText>
      </w:r>
      <w:r w:rsidR="000C001B">
        <w:rPr>
          <w:lang w:val="en-US"/>
        </w:rPr>
      </w:r>
      <w:r w:rsidR="000C001B">
        <w:rPr>
          <w:lang w:val="en-US"/>
        </w:rPr>
        <w:fldChar w:fldCharType="separate"/>
      </w:r>
      <w:r w:rsidR="001D2882">
        <w:rPr>
          <w:lang w:val="en-US"/>
        </w:rPr>
        <w:t>[34]</w:t>
      </w:r>
      <w:r w:rsidR="000C001B">
        <w:rPr>
          <w:lang w:val="en-US"/>
        </w:rPr>
        <w:fldChar w:fldCharType="end"/>
      </w:r>
      <w:r w:rsidR="008D4DDA">
        <w:rPr>
          <w:lang w:val="en-US"/>
        </w:rPr>
        <w:t>:</w:t>
      </w:r>
    </w:p>
    <w:p w14:paraId="37C18E1E" w14:textId="23B8C6C9" w:rsidR="008D4DDA" w:rsidRDefault="008D4DDA" w:rsidP="00701694">
      <w:pPr>
        <w:spacing w:before="0" w:after="160" w:line="259" w:lineRule="auto"/>
        <w:jc w:val="left"/>
        <w:rPr>
          <w:lang w:val="en-US"/>
        </w:rPr>
      </w:pPr>
    </w:p>
    <w:p w14:paraId="0F0A8EED" w14:textId="26C67110" w:rsidR="00986C8C" w:rsidRDefault="00986C8C" w:rsidP="00986C8C">
      <w:pPr>
        <w:pStyle w:val="Titulek"/>
        <w:keepNext/>
      </w:pPr>
      <w:bookmarkStart w:id="71" w:name="_Ref213597202"/>
      <w:bookmarkStart w:id="72" w:name="_Toc218968656"/>
      <w:r>
        <w:lastRenderedPageBreak/>
        <w:t xml:space="preserve">Tabulka </w:t>
      </w:r>
      <w:fldSimple w:instr=" SEQ Tabulka \* ARABIC ">
        <w:r w:rsidR="001D2882">
          <w:rPr>
            <w:noProof/>
          </w:rPr>
          <w:t>1</w:t>
        </w:r>
      </w:fldSimple>
      <w:bookmarkEnd w:id="71"/>
      <w:r>
        <w:t xml:space="preserve"> Úrovně závažnosti podle CVSS</w:t>
      </w:r>
      <w:bookmarkEnd w:id="72"/>
    </w:p>
    <w:tbl>
      <w:tblPr>
        <w:tblW w:w="0" w:type="auto"/>
        <w:tblLook w:val="04A0" w:firstRow="1" w:lastRow="0" w:firstColumn="1" w:lastColumn="0" w:noHBand="0" w:noVBand="1"/>
      </w:tblPr>
      <w:tblGrid>
        <w:gridCol w:w="4105"/>
        <w:gridCol w:w="4105"/>
      </w:tblGrid>
      <w:tr w:rsidR="008D4DDA" w14:paraId="534D830D" w14:textId="77777777" w:rsidTr="001401E4">
        <w:tc>
          <w:tcPr>
            <w:tcW w:w="4105" w:type="dxa"/>
            <w:tcBorders>
              <w:right w:val="single" w:sz="4" w:space="0" w:color="auto"/>
            </w:tcBorders>
          </w:tcPr>
          <w:p w14:paraId="47216AAD" w14:textId="298E30D9" w:rsidR="008D4DDA" w:rsidRPr="00F33CBC" w:rsidRDefault="00FE163B" w:rsidP="00B77FC5">
            <w:pPr>
              <w:rPr>
                <w:b/>
                <w:bCs/>
                <w:i/>
                <w:iCs/>
              </w:rPr>
            </w:pPr>
            <w:r w:rsidRPr="00F33CBC">
              <w:rPr>
                <w:b/>
                <w:bCs/>
                <w:i/>
                <w:iCs/>
              </w:rPr>
              <w:t>Skóre</w:t>
            </w:r>
          </w:p>
        </w:tc>
        <w:tc>
          <w:tcPr>
            <w:tcW w:w="4105" w:type="dxa"/>
            <w:tcBorders>
              <w:left w:val="single" w:sz="4" w:space="0" w:color="auto"/>
            </w:tcBorders>
          </w:tcPr>
          <w:p w14:paraId="68064337" w14:textId="14676579" w:rsidR="008D4DDA" w:rsidRPr="00F33CBC" w:rsidRDefault="00F33CBC" w:rsidP="00B77FC5">
            <w:pPr>
              <w:rPr>
                <w:b/>
                <w:bCs/>
                <w:i/>
                <w:iCs/>
              </w:rPr>
            </w:pPr>
            <w:r>
              <w:rPr>
                <w:b/>
                <w:bCs/>
                <w:i/>
                <w:iCs/>
              </w:rPr>
              <w:t>H</w:t>
            </w:r>
            <w:r w:rsidR="008D4DDA" w:rsidRPr="00F33CBC">
              <w:rPr>
                <w:b/>
                <w:bCs/>
                <w:i/>
                <w:iCs/>
              </w:rPr>
              <w:t>odnocení</w:t>
            </w:r>
            <w:r w:rsidR="00821852" w:rsidRPr="00F33CBC">
              <w:rPr>
                <w:b/>
                <w:bCs/>
                <w:i/>
                <w:iCs/>
              </w:rPr>
              <w:t xml:space="preserve"> na základě závažnosti</w:t>
            </w:r>
          </w:p>
        </w:tc>
      </w:tr>
      <w:tr w:rsidR="008D4DDA" w14:paraId="1ED70C73" w14:textId="77777777" w:rsidTr="001401E4">
        <w:tc>
          <w:tcPr>
            <w:tcW w:w="4105" w:type="dxa"/>
            <w:tcBorders>
              <w:top w:val="single" w:sz="4" w:space="0" w:color="auto"/>
              <w:right w:val="single" w:sz="4" w:space="0" w:color="auto"/>
            </w:tcBorders>
          </w:tcPr>
          <w:p w14:paraId="5FA95D0B" w14:textId="2429B98E" w:rsidR="008D4DDA" w:rsidRDefault="008D4DDA" w:rsidP="008D4DDA">
            <w:pPr>
              <w:rPr>
                <w:lang w:val="en-US"/>
              </w:rPr>
            </w:pPr>
            <w:r>
              <w:rPr>
                <w:lang w:val="en-US"/>
              </w:rPr>
              <w:t>0</w:t>
            </w:r>
            <w:del w:id="73" w:author="Lazarov Willi (221556)" w:date="2026-02-04T20:00:00Z">
              <w:r w:rsidDel="00272977">
                <w:rPr>
                  <w:lang w:val="en-US"/>
                </w:rPr>
                <w:delText>.</w:delText>
              </w:r>
            </w:del>
            <w:ins w:id="74" w:author="Lazarov Willi (221556)" w:date="2026-02-04T20:00:00Z">
              <w:r w:rsidR="00272977">
                <w:rPr>
                  <w:lang w:val="en-US"/>
                </w:rPr>
                <w:t>,</w:t>
              </w:r>
            </w:ins>
            <w:r>
              <w:rPr>
                <w:lang w:val="en-US"/>
              </w:rPr>
              <w:t>0</w:t>
            </w:r>
          </w:p>
        </w:tc>
        <w:tc>
          <w:tcPr>
            <w:tcW w:w="4105" w:type="dxa"/>
            <w:tcBorders>
              <w:top w:val="single" w:sz="4" w:space="0" w:color="auto"/>
              <w:left w:val="single" w:sz="4" w:space="0" w:color="auto"/>
            </w:tcBorders>
          </w:tcPr>
          <w:p w14:paraId="7F63483B" w14:textId="271ACF64" w:rsidR="008D4DDA" w:rsidRDefault="00821852" w:rsidP="008D4DDA">
            <w:pPr>
              <w:rPr>
                <w:lang w:val="en-US"/>
              </w:rPr>
            </w:pPr>
            <w:r>
              <w:rPr>
                <w:lang w:val="en-US"/>
              </w:rPr>
              <w:t>Žádná</w:t>
            </w:r>
          </w:p>
        </w:tc>
      </w:tr>
      <w:tr w:rsidR="008D4DDA" w14:paraId="4FF6F83D" w14:textId="77777777" w:rsidTr="001401E4">
        <w:tc>
          <w:tcPr>
            <w:tcW w:w="4105" w:type="dxa"/>
            <w:tcBorders>
              <w:right w:val="single" w:sz="4" w:space="0" w:color="auto"/>
            </w:tcBorders>
          </w:tcPr>
          <w:p w14:paraId="3B056BEC" w14:textId="3151B994" w:rsidR="008D4DDA" w:rsidRDefault="008D4DDA" w:rsidP="008D4DDA">
            <w:pPr>
              <w:rPr>
                <w:lang w:val="en-US"/>
              </w:rPr>
            </w:pPr>
            <w:r>
              <w:rPr>
                <w:lang w:val="en-US"/>
              </w:rPr>
              <w:t>0</w:t>
            </w:r>
            <w:del w:id="75" w:author="Lazarov Willi (221556)" w:date="2026-02-04T20:00:00Z">
              <w:r w:rsidDel="00272977">
                <w:rPr>
                  <w:lang w:val="en-US"/>
                </w:rPr>
                <w:delText>.</w:delText>
              </w:r>
            </w:del>
            <w:ins w:id="76" w:author="Lazarov Willi (221556)" w:date="2026-02-04T20:00:00Z">
              <w:r w:rsidR="00272977">
                <w:rPr>
                  <w:lang w:val="en-US"/>
                </w:rPr>
                <w:t>,</w:t>
              </w:r>
            </w:ins>
            <w:r>
              <w:rPr>
                <w:lang w:val="en-US"/>
              </w:rPr>
              <w:t>1–3</w:t>
            </w:r>
            <w:del w:id="77" w:author="Lazarov Willi (221556)" w:date="2026-02-04T20:00:00Z">
              <w:r w:rsidDel="00272977">
                <w:rPr>
                  <w:lang w:val="en-US"/>
                </w:rPr>
                <w:delText>.</w:delText>
              </w:r>
            </w:del>
            <w:ins w:id="78" w:author="Lazarov Willi (221556)" w:date="2026-02-04T20:00:00Z">
              <w:r w:rsidR="00272977">
                <w:rPr>
                  <w:lang w:val="en-US"/>
                </w:rPr>
                <w:t>,</w:t>
              </w:r>
            </w:ins>
            <w:r>
              <w:rPr>
                <w:lang w:val="en-US"/>
              </w:rPr>
              <w:t>9</w:t>
            </w:r>
          </w:p>
        </w:tc>
        <w:tc>
          <w:tcPr>
            <w:tcW w:w="4105" w:type="dxa"/>
            <w:tcBorders>
              <w:left w:val="single" w:sz="4" w:space="0" w:color="auto"/>
            </w:tcBorders>
          </w:tcPr>
          <w:p w14:paraId="5A0A15E6" w14:textId="2DAB7B12" w:rsidR="008D4DDA" w:rsidRDefault="00821852" w:rsidP="008D4DDA">
            <w:pPr>
              <w:rPr>
                <w:lang w:val="en-US"/>
              </w:rPr>
            </w:pPr>
            <w:r>
              <w:rPr>
                <w:lang w:val="en-US"/>
              </w:rPr>
              <w:t>Nízká</w:t>
            </w:r>
          </w:p>
        </w:tc>
      </w:tr>
      <w:tr w:rsidR="008D4DDA" w14:paraId="59DE4F63" w14:textId="77777777" w:rsidTr="001401E4">
        <w:tc>
          <w:tcPr>
            <w:tcW w:w="4105" w:type="dxa"/>
            <w:tcBorders>
              <w:right w:val="single" w:sz="4" w:space="0" w:color="auto"/>
            </w:tcBorders>
          </w:tcPr>
          <w:p w14:paraId="509E1446" w14:textId="1CC2F89D" w:rsidR="008D4DDA" w:rsidRDefault="008D4DDA" w:rsidP="008D4DDA">
            <w:pPr>
              <w:rPr>
                <w:lang w:val="en-US"/>
              </w:rPr>
            </w:pPr>
            <w:r>
              <w:rPr>
                <w:lang w:val="en-US"/>
              </w:rPr>
              <w:t>4</w:t>
            </w:r>
            <w:del w:id="79" w:author="Lazarov Willi (221556)" w:date="2026-02-04T20:00:00Z">
              <w:r w:rsidDel="00272977">
                <w:rPr>
                  <w:lang w:val="en-US"/>
                </w:rPr>
                <w:delText>.</w:delText>
              </w:r>
            </w:del>
            <w:ins w:id="80" w:author="Lazarov Willi (221556)" w:date="2026-02-04T20:00:00Z">
              <w:r w:rsidR="00272977">
                <w:rPr>
                  <w:lang w:val="en-US"/>
                </w:rPr>
                <w:t>,</w:t>
              </w:r>
            </w:ins>
            <w:r>
              <w:rPr>
                <w:lang w:val="en-US"/>
              </w:rPr>
              <w:t>0–6</w:t>
            </w:r>
            <w:del w:id="81" w:author="Lazarov Willi (221556)" w:date="2026-02-04T20:00:00Z">
              <w:r w:rsidDel="00272977">
                <w:rPr>
                  <w:lang w:val="en-US"/>
                </w:rPr>
                <w:delText>.</w:delText>
              </w:r>
            </w:del>
            <w:ins w:id="82" w:author="Lazarov Willi (221556)" w:date="2026-02-04T20:00:00Z">
              <w:r w:rsidR="00272977">
                <w:rPr>
                  <w:lang w:val="en-US"/>
                </w:rPr>
                <w:t>,</w:t>
              </w:r>
            </w:ins>
            <w:r>
              <w:rPr>
                <w:lang w:val="en-US"/>
              </w:rPr>
              <w:t>9</w:t>
            </w:r>
          </w:p>
        </w:tc>
        <w:tc>
          <w:tcPr>
            <w:tcW w:w="4105" w:type="dxa"/>
            <w:tcBorders>
              <w:left w:val="single" w:sz="4" w:space="0" w:color="auto"/>
            </w:tcBorders>
          </w:tcPr>
          <w:p w14:paraId="5B7CB2A5" w14:textId="5BC1A3F5" w:rsidR="008D4DDA" w:rsidRDefault="00821852" w:rsidP="008D4DDA">
            <w:pPr>
              <w:rPr>
                <w:lang w:val="en-US"/>
              </w:rPr>
            </w:pPr>
            <w:r>
              <w:rPr>
                <w:lang w:val="en-US"/>
              </w:rPr>
              <w:t>Střední</w:t>
            </w:r>
          </w:p>
        </w:tc>
      </w:tr>
      <w:tr w:rsidR="008D4DDA" w14:paraId="0AAE5029" w14:textId="77777777" w:rsidTr="001401E4">
        <w:tc>
          <w:tcPr>
            <w:tcW w:w="4105" w:type="dxa"/>
            <w:tcBorders>
              <w:right w:val="single" w:sz="4" w:space="0" w:color="auto"/>
            </w:tcBorders>
          </w:tcPr>
          <w:p w14:paraId="409874F0" w14:textId="64ACB69E" w:rsidR="008D4DDA" w:rsidRDefault="008D4DDA" w:rsidP="008D4DDA">
            <w:pPr>
              <w:rPr>
                <w:lang w:val="en-US"/>
              </w:rPr>
            </w:pPr>
            <w:r>
              <w:rPr>
                <w:lang w:val="en-US"/>
              </w:rPr>
              <w:t>7</w:t>
            </w:r>
            <w:del w:id="83" w:author="Lazarov Willi (221556)" w:date="2026-02-04T20:00:00Z">
              <w:r w:rsidDel="00272977">
                <w:rPr>
                  <w:lang w:val="en-US"/>
                </w:rPr>
                <w:delText>.</w:delText>
              </w:r>
            </w:del>
            <w:ins w:id="84" w:author="Lazarov Willi (221556)" w:date="2026-02-04T20:00:00Z">
              <w:r w:rsidR="00272977">
                <w:rPr>
                  <w:lang w:val="en-US"/>
                </w:rPr>
                <w:t>,</w:t>
              </w:r>
            </w:ins>
            <w:r>
              <w:rPr>
                <w:lang w:val="en-US"/>
              </w:rPr>
              <w:t>0–8</w:t>
            </w:r>
            <w:del w:id="85" w:author="Lazarov Willi (221556)" w:date="2026-02-04T20:00:00Z">
              <w:r w:rsidDel="00272977">
                <w:rPr>
                  <w:lang w:val="en-US"/>
                </w:rPr>
                <w:delText>.</w:delText>
              </w:r>
            </w:del>
            <w:ins w:id="86" w:author="Lazarov Willi (221556)" w:date="2026-02-04T20:00:00Z">
              <w:r w:rsidR="00272977">
                <w:rPr>
                  <w:lang w:val="en-US"/>
                </w:rPr>
                <w:t>,</w:t>
              </w:r>
            </w:ins>
            <w:r>
              <w:rPr>
                <w:lang w:val="en-US"/>
              </w:rPr>
              <w:t>9</w:t>
            </w:r>
          </w:p>
        </w:tc>
        <w:tc>
          <w:tcPr>
            <w:tcW w:w="4105" w:type="dxa"/>
            <w:tcBorders>
              <w:left w:val="single" w:sz="4" w:space="0" w:color="auto"/>
            </w:tcBorders>
          </w:tcPr>
          <w:p w14:paraId="33CAEB36" w14:textId="14BAEBCD" w:rsidR="008D4DDA" w:rsidRDefault="00821852" w:rsidP="008D4DDA">
            <w:pPr>
              <w:rPr>
                <w:lang w:val="en-US"/>
              </w:rPr>
            </w:pPr>
            <w:r>
              <w:rPr>
                <w:lang w:val="en-US"/>
              </w:rPr>
              <w:t>Vysoká</w:t>
            </w:r>
          </w:p>
        </w:tc>
      </w:tr>
      <w:tr w:rsidR="008D4DDA" w14:paraId="79ADF512" w14:textId="77777777" w:rsidTr="001401E4">
        <w:tc>
          <w:tcPr>
            <w:tcW w:w="4105" w:type="dxa"/>
            <w:tcBorders>
              <w:right w:val="single" w:sz="4" w:space="0" w:color="auto"/>
            </w:tcBorders>
          </w:tcPr>
          <w:p w14:paraId="5C45EAB1" w14:textId="0E264CD3" w:rsidR="008D4DDA" w:rsidRDefault="008D4DDA" w:rsidP="008D4DDA">
            <w:pPr>
              <w:rPr>
                <w:lang w:val="en-US"/>
              </w:rPr>
            </w:pPr>
            <w:r>
              <w:rPr>
                <w:lang w:val="en-US"/>
              </w:rPr>
              <w:t>9</w:t>
            </w:r>
            <w:del w:id="87" w:author="Lazarov Willi (221556)" w:date="2026-02-04T20:00:00Z">
              <w:r w:rsidDel="00272977">
                <w:rPr>
                  <w:lang w:val="en-US"/>
                </w:rPr>
                <w:delText>.</w:delText>
              </w:r>
            </w:del>
            <w:ins w:id="88" w:author="Lazarov Willi (221556)" w:date="2026-02-04T20:00:00Z">
              <w:r w:rsidR="00272977">
                <w:rPr>
                  <w:lang w:val="en-US"/>
                </w:rPr>
                <w:t>,</w:t>
              </w:r>
            </w:ins>
            <w:r>
              <w:rPr>
                <w:lang w:val="en-US"/>
              </w:rPr>
              <w:t>0–10</w:t>
            </w:r>
            <w:del w:id="89" w:author="Lazarov Willi (221556)" w:date="2026-02-04T20:00:00Z">
              <w:r w:rsidDel="00272977">
                <w:rPr>
                  <w:lang w:val="en-US"/>
                </w:rPr>
                <w:delText>.</w:delText>
              </w:r>
            </w:del>
            <w:ins w:id="90" w:author="Lazarov Willi (221556)" w:date="2026-02-04T20:00:00Z">
              <w:r w:rsidR="00272977">
                <w:rPr>
                  <w:lang w:val="en-US"/>
                </w:rPr>
                <w:t>,</w:t>
              </w:r>
            </w:ins>
            <w:r>
              <w:rPr>
                <w:lang w:val="en-US"/>
              </w:rPr>
              <w:t>0</w:t>
            </w:r>
          </w:p>
        </w:tc>
        <w:tc>
          <w:tcPr>
            <w:tcW w:w="4105" w:type="dxa"/>
            <w:tcBorders>
              <w:left w:val="single" w:sz="4" w:space="0" w:color="auto"/>
            </w:tcBorders>
          </w:tcPr>
          <w:p w14:paraId="0149722E" w14:textId="2A6D4881" w:rsidR="008D4DDA" w:rsidRDefault="00821852" w:rsidP="008D4DDA">
            <w:pPr>
              <w:rPr>
                <w:lang w:val="en-US"/>
              </w:rPr>
            </w:pPr>
            <w:r>
              <w:rPr>
                <w:lang w:val="en-US"/>
              </w:rPr>
              <w:t>Kritická</w:t>
            </w:r>
          </w:p>
        </w:tc>
      </w:tr>
    </w:tbl>
    <w:p w14:paraId="5BDEA5D3" w14:textId="77777777" w:rsidR="008D4DDA" w:rsidRPr="008D4DDA" w:rsidRDefault="008D4DDA" w:rsidP="008D4DDA">
      <w:pPr>
        <w:rPr>
          <w:lang w:val="en-US"/>
        </w:rPr>
      </w:pPr>
    </w:p>
    <w:p w14:paraId="17260CAA" w14:textId="0BC23BB1" w:rsidR="00E1212D" w:rsidRDefault="79EC303A" w:rsidP="72D711F4">
      <w:pPr>
        <w:pStyle w:val="Nadpis2"/>
      </w:pPr>
      <w:bookmarkStart w:id="91" w:name="_Toc218357365"/>
      <w:r>
        <w:t>Bezpečnostní analýza zdrojového kódu</w:t>
      </w:r>
      <w:bookmarkEnd w:id="91"/>
    </w:p>
    <w:p w14:paraId="56BF339D" w14:textId="23472376" w:rsidR="77C04F9A" w:rsidRDefault="77C04F9A" w:rsidP="72D711F4">
      <w:pPr>
        <w:pStyle w:val="Pokraovn"/>
      </w:pPr>
      <w:r>
        <w:t>Bezpečnostní analýza kódu je</w:t>
      </w:r>
      <w:r w:rsidR="00172AD0">
        <w:t xml:space="preserve"> ruční nebo automatizovaný</w:t>
      </w:r>
      <w:r>
        <w:t xml:space="preserve"> proces, při kterém se analyzuje zdrojový kód aplikace s cílem odhalit bezpečnostní chyby či zranitelnosti. Kontrola se zaměřuje například na logické chyby, správnou </w:t>
      </w:r>
      <w:r w:rsidR="00D51E8E">
        <w:t>implementaci specifikací nebo dodržování zásad psaní kódu</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00D51E8E">
        <w:t>.</w:t>
      </w:r>
    </w:p>
    <w:p w14:paraId="618672C1" w14:textId="4CBD1280" w:rsidR="04A87EE2" w:rsidRDefault="04A87EE2" w:rsidP="72D711F4">
      <w:r>
        <w:t>Automatizovaná kontrola kódu využívá nástroje, které provádějí revizi zdrojového kódu podle předem definovaných pravidel. Tento přístup umožňuje rychlejší identifikaci potenciálních problémů než manu</w:t>
      </w:r>
      <w:r w:rsidR="7B6E67CC">
        <w:t>ální kontrola</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7B6E67CC">
        <w:t>.</w:t>
      </w:r>
    </w:p>
    <w:p w14:paraId="285B1BE3" w14:textId="7EDA408C" w:rsidR="7B6E67CC" w:rsidRDefault="7B6E67CC" w:rsidP="72D711F4">
      <w:r>
        <w:t>Manuální kontrola kódu spočívá v pečlivém procházení zdrojového kódu člověkem, řádek po řádku, s cílem odhalit bezpečnostní slabiny. Manuální revize dokáže zohlednit kontext r</w:t>
      </w:r>
      <w:r w:rsidR="0F56C6C9">
        <w:t>ozhodnutí vývojáře a obecnou logiku aplikace, což automatizované nástroje často nedokážou. Tento přístup je strategičtější a umožňuje</w:t>
      </w:r>
      <w:r w:rsidR="4115F406">
        <w:t xml:space="preserve"> řešit konkrétní problémy cíleně</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4115F406">
        <w:t>.</w:t>
      </w:r>
    </w:p>
    <w:p w14:paraId="38C2DD13" w14:textId="2B9B40EB" w:rsidR="003C32F9" w:rsidRDefault="003C32F9" w:rsidP="72D711F4">
      <w:r>
        <w:t xml:space="preserve">Proces bezpečné analýzy zdrojového kódu je znázorněn na obrázku </w:t>
      </w:r>
      <w:r>
        <w:fldChar w:fldCharType="begin"/>
      </w:r>
      <w:r>
        <w:instrText xml:space="preserve"> REF _Ref213599368 \h </w:instrText>
      </w:r>
      <w:r w:rsidR="009D4241">
        <w:rPr>
          <w:rFonts w:eastAsiaTheme="minorHAnsi"/>
        </w:rPr>
        <w:instrText xml:space="preserve">\# 0 </w:instrText>
      </w:r>
      <w:r>
        <w:fldChar w:fldCharType="separate"/>
      </w:r>
      <w:r w:rsidR="001D2882">
        <w:rPr>
          <w:rFonts w:eastAsiaTheme="minorHAnsi"/>
        </w:rPr>
        <w:t>15</w:t>
      </w:r>
      <w:r>
        <w:fldChar w:fldCharType="end"/>
      </w:r>
      <w:r>
        <w:t>.</w:t>
      </w:r>
    </w:p>
    <w:p w14:paraId="7316C38A" w14:textId="77777777" w:rsidR="003C32F9" w:rsidRDefault="003C32F9" w:rsidP="003C32F9">
      <w:pPr>
        <w:pStyle w:val="Obrzek"/>
        <w:keepNext/>
      </w:pPr>
      <w:r>
        <w:rPr>
          <w:noProof/>
        </w:rPr>
        <w:lastRenderedPageBreak/>
        <w:drawing>
          <wp:inline distT="0" distB="0" distL="0" distR="0" wp14:anchorId="536943E4" wp14:editId="17A2AB7D">
            <wp:extent cx="4581525" cy="2981325"/>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30">
                      <a:extLst>
                        <a:ext uri="{28A0092B-C50C-407E-A947-70E740481C1C}">
                          <a14:useLocalDpi xmlns:a14="http://schemas.microsoft.com/office/drawing/2010/main" val="0"/>
                        </a:ext>
                      </a:extLst>
                    </a:blip>
                    <a:stretch>
                      <a:fillRect/>
                    </a:stretch>
                  </pic:blipFill>
                  <pic:spPr>
                    <a:xfrm>
                      <a:off x="0" y="0"/>
                      <a:ext cx="4581525" cy="2981325"/>
                    </a:xfrm>
                    <a:prstGeom prst="rect">
                      <a:avLst/>
                    </a:prstGeom>
                  </pic:spPr>
                </pic:pic>
              </a:graphicData>
            </a:graphic>
          </wp:inline>
        </w:drawing>
      </w:r>
    </w:p>
    <w:p w14:paraId="5342E0A0" w14:textId="658D01E0" w:rsidR="003C32F9" w:rsidRDefault="003C32F9" w:rsidP="003C32F9">
      <w:pPr>
        <w:pStyle w:val="Titulek"/>
      </w:pPr>
      <w:bookmarkStart w:id="92" w:name="_Ref213599368"/>
      <w:bookmarkStart w:id="93" w:name="_Toc221174120"/>
      <w:r>
        <w:t xml:space="preserve">Obrázek </w:t>
      </w:r>
      <w:fldSimple w:instr=" SEQ Obrázek \* ARABIC ">
        <w:r w:rsidR="00522561">
          <w:rPr>
            <w:noProof/>
          </w:rPr>
          <w:t>15</w:t>
        </w:r>
      </w:fldSimple>
      <w:bookmarkEnd w:id="92"/>
      <w:r>
        <w:t xml:space="preserve"> Proces bezpečné analýzy zdrojového kódu</w:t>
      </w:r>
      <w:bookmarkEnd w:id="93"/>
    </w:p>
    <w:p w14:paraId="358C8DFA" w14:textId="1C80D02F" w:rsidR="008C4C4A" w:rsidRDefault="4115F406" w:rsidP="00D145C9">
      <w:pPr>
        <w:pStyle w:val="Nadpis3"/>
        <w:rPr>
          <w:rFonts w:eastAsia="Times New Roman" w:cs="Times New Roman"/>
          <w:b w:val="0"/>
          <w:bCs w:val="0"/>
          <w:sz w:val="24"/>
          <w:szCs w:val="20"/>
        </w:rPr>
      </w:pPr>
      <w:bookmarkStart w:id="94" w:name="_Toc218357366"/>
      <w:r>
        <w:t>Statická analýza</w:t>
      </w:r>
      <w:bookmarkEnd w:id="94"/>
    </w:p>
    <w:p w14:paraId="1425658A" w14:textId="7AADAF6E" w:rsidR="003A4A46" w:rsidRDefault="003A4A46" w:rsidP="006C72A1">
      <w:r>
        <w:t xml:space="preserve">Statická analýza kódu se obvykle provádí jako součást kontroly kódu, známé také jako white-box </w:t>
      </w:r>
      <w:r w:rsidR="006C6AFC">
        <w:t>testing</w:t>
      </w:r>
      <w:r>
        <w:t xml:space="preserve"> neboli testování s přístupem ke zdrojovému kódu. Tato analýza probíhá ve fázi implementace v rámci životního cyklu vývoje zabezpečeného software</w:t>
      </w:r>
      <w:r w:rsidR="00DA22CE">
        <w:t>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CF7727E" w14:textId="736388C2" w:rsidR="003A4A46" w:rsidRDefault="003A4A46" w:rsidP="006C72A1">
      <w:r>
        <w:t xml:space="preserve">Statická analýza kódu většinou znamená spuštění nástrojů pro statickou analýzu. Nástroje se snaží odhalit možné zranitelnosti v neprobíhajícím zdrojovém kódu pomocí technik, jako jsou </w:t>
      </w:r>
      <w:r w:rsidR="000A7C33">
        <w:t>taint analýza</w:t>
      </w:r>
      <w:r>
        <w:t xml:space="preserve"> a analýza toku dat</w:t>
      </w:r>
      <w:r w:rsidR="006C6AFC">
        <w:t xml:space="preserve">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FE0E0DD" w14:textId="7B5C7C21" w:rsidR="00585BF9" w:rsidRDefault="003E7D3B" w:rsidP="006C72A1">
      <w:r>
        <w:t xml:space="preserve">Statická analýza </w:t>
      </w:r>
      <w:r w:rsidR="006C72A1">
        <w:t>se dělí na lexikální analýzu, syntaktickou analýzu</w:t>
      </w:r>
      <w:r w:rsidR="00D82295">
        <w:t xml:space="preserve">, </w:t>
      </w:r>
      <w:r w:rsidR="006C72A1">
        <w:t>sémantickou analýzu</w:t>
      </w:r>
      <w:r w:rsidR="00D82295">
        <w:t>, symbolickou exekuci, analýzu toku dat a graf toku řízení</w:t>
      </w:r>
      <w:r w:rsidR="006C72A1">
        <w:t>.</w:t>
      </w:r>
    </w:p>
    <w:p w14:paraId="178F0E47" w14:textId="73C0F0E3" w:rsidR="00AB56E8" w:rsidRDefault="00AB56E8" w:rsidP="006C72A1">
      <w:r>
        <w:t xml:space="preserve">Lexikální analýza </w:t>
      </w:r>
      <w:r w:rsidR="006B3B47">
        <w:t xml:space="preserve">znázorněná na obrázku </w:t>
      </w:r>
      <w:r w:rsidR="003156CA">
        <w:fldChar w:fldCharType="begin"/>
      </w:r>
      <w:r w:rsidR="003156CA">
        <w:instrText xml:space="preserve"> REF _Ref215746118 \h \# 0 </w:instrText>
      </w:r>
      <w:r w:rsidR="003156CA">
        <w:fldChar w:fldCharType="separate"/>
      </w:r>
      <w:r w:rsidR="001D2882">
        <w:t>16</w:t>
      </w:r>
      <w:r w:rsidR="003156CA">
        <w:fldChar w:fldCharType="end"/>
      </w:r>
      <w:r w:rsidR="006B3B47">
        <w:t xml:space="preserve"> </w:t>
      </w:r>
      <w:r>
        <w:t xml:space="preserve">je první fází kompilátoru, která spočívá v čtení zdrojového programu znak po znaku zleva doprava a jeho uspořádání do </w:t>
      </w:r>
      <w:r>
        <w:lastRenderedPageBreak/>
        <w:t>tokenů</w:t>
      </w:r>
      <w:r>
        <w:rPr>
          <w:rStyle w:val="Znakapoznpodarou"/>
        </w:rPr>
        <w:footnoteReference w:id="1"/>
      </w:r>
      <w:r>
        <w:t>.</w:t>
      </w:r>
      <w:r w:rsidR="001C0B2E">
        <w:t xml:space="preserve"> Lexikální analyzátor používá deterministický konečný automat (DFA) k rozpoznávání těchto tokenů, protože DFA jsou navrženy tak, aby rozpoznávaly regulární jazyky. Každý koncový stav odpovídá určitému typu tokenu, což umožňuje skeneru správně klasifikovat vstup. Proces vytváření DFA z regulárních výrazů lze automatizovat, což usnadňuje a zefektivňuje rozpoznávání tokenů. Lexikální analyzátor dokáže odhalit chybu pomocí automatového stroje a gramatiky daného jazyka. Při chybě dokáže určit řádek i sloupec, kde se nachází </w:t>
      </w:r>
      <w:r w:rsidR="001C0B2E">
        <w:fldChar w:fldCharType="begin"/>
      </w:r>
      <w:r w:rsidR="001C0B2E">
        <w:instrText xml:space="preserve"> REF _Ref213687834 \r \h </w:instrText>
      </w:r>
      <w:r w:rsidR="001C0B2E">
        <w:fldChar w:fldCharType="separate"/>
      </w:r>
      <w:r w:rsidR="001D2882">
        <w:t>[39]</w:t>
      </w:r>
      <w:r w:rsidR="001C0B2E">
        <w:fldChar w:fldCharType="end"/>
      </w:r>
      <w:r w:rsidR="000A769E">
        <w:fldChar w:fldCharType="begin"/>
      </w:r>
      <w:r w:rsidR="000A769E">
        <w:instrText xml:space="preserve"> REF _Ref213691250 \r \h </w:instrText>
      </w:r>
      <w:r w:rsidR="000A769E">
        <w:fldChar w:fldCharType="separate"/>
      </w:r>
      <w:r w:rsidR="001D2882">
        <w:t>[42]</w:t>
      </w:r>
      <w:r w:rsidR="000A769E">
        <w:fldChar w:fldCharType="end"/>
      </w:r>
      <w:r w:rsidR="001C0B2E">
        <w:t>.</w:t>
      </w:r>
    </w:p>
    <w:p w14:paraId="3C1EA73F" w14:textId="26CE9945" w:rsidR="00C912B4" w:rsidRDefault="00C912B4" w:rsidP="006C72A1">
      <w:r>
        <w:t>Příklad lexikální analýzy:</w:t>
      </w:r>
    </w:p>
    <w:p w14:paraId="5EDAC23B" w14:textId="2E35A5CA" w:rsidR="00C912B4" w:rsidRDefault="00C912B4" w:rsidP="00016596">
      <w:pPr>
        <w:pStyle w:val="Odstavecseseznamem"/>
        <w:numPr>
          <w:ilvl w:val="0"/>
          <w:numId w:val="12"/>
        </w:numPr>
        <w:spacing w:line="360" w:lineRule="auto"/>
      </w:pPr>
      <w:r>
        <w:t>Vstup: int exampleValue = 2 * 7;</w:t>
      </w:r>
    </w:p>
    <w:p w14:paraId="5B25F206" w14:textId="5DF1B83E" w:rsidR="00C912B4" w:rsidRDefault="00C912B4" w:rsidP="00016596">
      <w:pPr>
        <w:pStyle w:val="Odstavecseseznamem"/>
        <w:numPr>
          <w:ilvl w:val="0"/>
          <w:numId w:val="12"/>
        </w:numPr>
        <w:spacing w:line="360" w:lineRule="auto"/>
      </w:pPr>
      <w:r>
        <w:t>Výstup znázorňuje tabulka</w:t>
      </w:r>
      <w:r w:rsidR="00511F55">
        <w:t xml:space="preserve"> </w:t>
      </w:r>
      <w:r w:rsidR="00511F55">
        <w:fldChar w:fldCharType="begin"/>
      </w:r>
      <w:r w:rsidR="00511F55">
        <w:instrText xml:space="preserve"> REF _Ref213690193 \h </w:instrText>
      </w:r>
      <w:r w:rsidR="00ED398F" w:rsidRPr="00814967">
        <w:instrText xml:space="preserve">\# 0 </w:instrText>
      </w:r>
      <w:r w:rsidR="00814967">
        <w:instrText xml:space="preserve"> \* MERGEFORMAT </w:instrText>
      </w:r>
      <w:r w:rsidR="00511F55">
        <w:fldChar w:fldCharType="separate"/>
      </w:r>
      <w:r w:rsidR="001D2882">
        <w:rPr>
          <w:noProof/>
        </w:rPr>
        <w:t>2</w:t>
      </w:r>
      <w:r w:rsidR="00511F55">
        <w:fldChar w:fldCharType="end"/>
      </w:r>
      <w:r w:rsidR="000A769E">
        <w:t xml:space="preserve"> </w:t>
      </w:r>
      <w:r w:rsidR="000A769E">
        <w:fldChar w:fldCharType="begin"/>
      </w:r>
      <w:r w:rsidR="000A769E">
        <w:instrText xml:space="preserve"> REF _Ref213691250 \r \h </w:instrText>
      </w:r>
      <w:r w:rsidR="00814967">
        <w:instrText xml:space="preserve"> \* MERGEFORMAT </w:instrText>
      </w:r>
      <w:r w:rsidR="000A769E">
        <w:fldChar w:fldCharType="separate"/>
      </w:r>
      <w:r w:rsidR="001D2882">
        <w:t>[42]</w:t>
      </w:r>
      <w:r w:rsidR="000A769E">
        <w:fldChar w:fldCharType="end"/>
      </w:r>
      <w:r w:rsidR="00814967">
        <w:t>.</w:t>
      </w:r>
    </w:p>
    <w:p w14:paraId="5A39AA6F" w14:textId="6534F0BE" w:rsidR="00511F55" w:rsidRDefault="00511F55" w:rsidP="00511F55">
      <w:pPr>
        <w:pStyle w:val="Titulek"/>
        <w:keepNext/>
      </w:pPr>
      <w:bookmarkStart w:id="95" w:name="_Ref213690193"/>
      <w:bookmarkStart w:id="96" w:name="_Toc218968657"/>
      <w:r>
        <w:t xml:space="preserve">Tabulka </w:t>
      </w:r>
      <w:fldSimple w:instr=" SEQ Tabulka \* ARABIC ">
        <w:r w:rsidR="001D2882">
          <w:rPr>
            <w:noProof/>
          </w:rPr>
          <w:t>2</w:t>
        </w:r>
      </w:fldSimple>
      <w:bookmarkEnd w:id="95"/>
      <w:r>
        <w:t xml:space="preserve"> Výstup lexikální analýzy</w:t>
      </w:r>
      <w:bookmarkEnd w:id="96"/>
    </w:p>
    <w:tbl>
      <w:tblPr>
        <w:tblStyle w:val="Prosttabulka5"/>
        <w:tblW w:w="8200" w:type="dxa"/>
        <w:tblLayout w:type="fixed"/>
        <w:tblLook w:val="06A0" w:firstRow="1" w:lastRow="0" w:firstColumn="1" w:lastColumn="0" w:noHBand="1" w:noVBand="1"/>
      </w:tblPr>
      <w:tblGrid>
        <w:gridCol w:w="3543"/>
        <w:gridCol w:w="2463"/>
        <w:gridCol w:w="2194"/>
      </w:tblGrid>
      <w:tr w:rsidR="00C912B4" w14:paraId="2B3C9E72" w14:textId="77777777" w:rsidTr="0034057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2B6B214C" w14:textId="74D75234" w:rsidR="00C912B4" w:rsidRPr="00B77FC5" w:rsidRDefault="00C912B4" w:rsidP="00941EFE">
            <w:pPr>
              <w:jc w:val="left"/>
              <w:rPr>
                <w:b/>
                <w:bCs/>
              </w:rPr>
            </w:pPr>
            <w:r w:rsidRPr="00B77FC5">
              <w:rPr>
                <w:b/>
                <w:bCs/>
              </w:rPr>
              <w:t>Token</w:t>
            </w:r>
          </w:p>
        </w:tc>
        <w:tc>
          <w:tcPr>
            <w:tcW w:w="2463" w:type="dxa"/>
          </w:tcPr>
          <w:p w14:paraId="47E91CA0" w14:textId="50148FB2"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Typ</w:t>
            </w:r>
          </w:p>
        </w:tc>
        <w:tc>
          <w:tcPr>
            <w:tcW w:w="2194" w:type="dxa"/>
          </w:tcPr>
          <w:p w14:paraId="54FC12EC" w14:textId="3DCC2F3D"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Význam</w:t>
            </w:r>
          </w:p>
        </w:tc>
      </w:tr>
      <w:tr w:rsidR="00C912B4" w14:paraId="3685344D"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4F974B36" w14:textId="479BADE2" w:rsidR="00C912B4" w:rsidRDefault="00CE1581" w:rsidP="00941EFE">
            <w:r>
              <w:t>I</w:t>
            </w:r>
            <w:r w:rsidR="00C912B4">
              <w:t>nt</w:t>
            </w:r>
          </w:p>
        </w:tc>
        <w:tc>
          <w:tcPr>
            <w:tcW w:w="2463" w:type="dxa"/>
          </w:tcPr>
          <w:p w14:paraId="7A2D419D" w14:textId="6DA95F3B" w:rsidR="00C912B4" w:rsidRDefault="00C912B4" w:rsidP="00941EFE">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353B0C90" w14:textId="7DAC0EBC" w:rsidR="00C912B4" w:rsidRDefault="00C912B4" w:rsidP="00941EFE">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C912B4" w14:paraId="75A5C63A"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3852A383" w14:textId="77777777" w:rsidR="00C912B4" w:rsidRDefault="00C912B4" w:rsidP="00941EFE">
            <w:pPr>
              <w:rPr>
                <w:i w:val="0"/>
                <w:iCs w:val="0"/>
              </w:rPr>
            </w:pPr>
            <w:r>
              <w:t>exampleValue</w:t>
            </w:r>
          </w:p>
          <w:p w14:paraId="602B8643" w14:textId="77777777" w:rsidR="00C912B4" w:rsidRDefault="00C912B4" w:rsidP="00941EFE">
            <w:pPr>
              <w:rPr>
                <w:i w:val="0"/>
                <w:iCs w:val="0"/>
              </w:rPr>
            </w:pPr>
            <w:r>
              <w:t>=</w:t>
            </w:r>
          </w:p>
          <w:p w14:paraId="3A12BB06" w14:textId="77777777" w:rsidR="00C912B4" w:rsidRDefault="00C912B4" w:rsidP="00941EFE">
            <w:pPr>
              <w:rPr>
                <w:i w:val="0"/>
                <w:iCs w:val="0"/>
              </w:rPr>
            </w:pPr>
            <w:r>
              <w:t>2</w:t>
            </w:r>
          </w:p>
          <w:p w14:paraId="4155E2F6" w14:textId="77777777" w:rsidR="00C912B4" w:rsidRDefault="00C912B4" w:rsidP="00941EFE">
            <w:pPr>
              <w:rPr>
                <w:i w:val="0"/>
                <w:iCs w:val="0"/>
              </w:rPr>
            </w:pPr>
            <w:r>
              <w:t>*</w:t>
            </w:r>
          </w:p>
          <w:p w14:paraId="377E981B" w14:textId="77777777" w:rsidR="00C912B4" w:rsidRDefault="00C912B4" w:rsidP="00941EFE">
            <w:pPr>
              <w:rPr>
                <w:i w:val="0"/>
                <w:iCs w:val="0"/>
              </w:rPr>
            </w:pPr>
            <w:r>
              <w:t>7</w:t>
            </w:r>
          </w:p>
          <w:p w14:paraId="2F3445DD" w14:textId="04AE1B49" w:rsidR="00C912B4" w:rsidRDefault="00C912B4" w:rsidP="00941EFE">
            <w:r>
              <w:t>;</w:t>
            </w:r>
          </w:p>
        </w:tc>
        <w:tc>
          <w:tcPr>
            <w:tcW w:w="2463" w:type="dxa"/>
          </w:tcPr>
          <w:p w14:paraId="7DE1F596"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Identifikátor</w:t>
            </w:r>
          </w:p>
          <w:p w14:paraId="58058C70"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Operátor</w:t>
            </w:r>
          </w:p>
          <w:p w14:paraId="060F78A0" w14:textId="77777777" w:rsidR="00C912B4" w:rsidRDefault="00D66B7C" w:rsidP="00941EFE">
            <w:pPr>
              <w:cnfStyle w:val="000000000000" w:firstRow="0" w:lastRow="0" w:firstColumn="0" w:lastColumn="0" w:oddVBand="0" w:evenVBand="0" w:oddHBand="0" w:evenHBand="0" w:firstRowFirstColumn="0" w:firstRowLastColumn="0" w:lastRowFirstColumn="0" w:lastRowLastColumn="0"/>
            </w:pPr>
            <w:r>
              <w:t>Literál</w:t>
            </w:r>
          </w:p>
          <w:p w14:paraId="0757AFAD" w14:textId="77777777" w:rsidR="00D66B7C" w:rsidRDefault="0034057F" w:rsidP="00941EFE">
            <w:pPr>
              <w:cnfStyle w:val="000000000000" w:firstRow="0" w:lastRow="0" w:firstColumn="0" w:lastColumn="0" w:oddVBand="0" w:evenVBand="0" w:oddHBand="0" w:evenHBand="0" w:firstRowFirstColumn="0" w:firstRowLastColumn="0" w:lastRowFirstColumn="0" w:lastRowLastColumn="0"/>
            </w:pPr>
            <w:r>
              <w:t>Operátor</w:t>
            </w:r>
          </w:p>
          <w:p w14:paraId="587CB25F"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Literál</w:t>
            </w:r>
          </w:p>
          <w:p w14:paraId="03690B9A" w14:textId="15455155" w:rsidR="0034057F" w:rsidRDefault="0034057F" w:rsidP="00941EFE">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76DDBE73"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Název proměnné</w:t>
            </w:r>
          </w:p>
          <w:p w14:paraId="5632044C"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Přiřazení</w:t>
            </w:r>
          </w:p>
          <w:p w14:paraId="591026FF" w14:textId="77777777" w:rsidR="00D66B7C" w:rsidRDefault="00D66B7C" w:rsidP="00941EFE">
            <w:pPr>
              <w:cnfStyle w:val="000000000000" w:firstRow="0" w:lastRow="0" w:firstColumn="0" w:lastColumn="0" w:oddVBand="0" w:evenVBand="0" w:oddHBand="0" w:evenHBand="0" w:firstRowFirstColumn="0" w:firstRowLastColumn="0" w:lastRowFirstColumn="0" w:lastRowLastColumn="0"/>
            </w:pPr>
            <w:r>
              <w:t>Celé číslo 2</w:t>
            </w:r>
          </w:p>
          <w:p w14:paraId="0293C940"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Násobení</w:t>
            </w:r>
          </w:p>
          <w:p w14:paraId="08D00222"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Celé číslo 7</w:t>
            </w:r>
          </w:p>
          <w:p w14:paraId="6FEEBE07" w14:textId="51DF8B57" w:rsidR="0034057F" w:rsidRDefault="0034057F" w:rsidP="00941EFE">
            <w:pPr>
              <w:cnfStyle w:val="000000000000" w:firstRow="0" w:lastRow="0" w:firstColumn="0" w:lastColumn="0" w:oddVBand="0" w:evenVBand="0" w:oddHBand="0" w:evenHBand="0" w:firstRowFirstColumn="0" w:firstRowLastColumn="0" w:lastRowFirstColumn="0" w:lastRowLastColumn="0"/>
            </w:pPr>
            <w:r>
              <w:t>Konec výrazu</w:t>
            </w:r>
            <w:r>
              <w:rPr>
                <w:rStyle w:val="Znakapoznpodarou"/>
              </w:rPr>
              <w:footnoteReference w:id="2"/>
            </w:r>
          </w:p>
        </w:tc>
      </w:tr>
    </w:tbl>
    <w:p w14:paraId="21D29D6D" w14:textId="77777777" w:rsidR="00E352EB" w:rsidRDefault="00E352EB" w:rsidP="00E352EB">
      <w:pPr>
        <w:pStyle w:val="Obrzek"/>
        <w:keepNext/>
      </w:pPr>
      <w:r w:rsidRPr="00E352EB">
        <w:rPr>
          <w:noProof/>
        </w:rPr>
        <w:lastRenderedPageBreak/>
        <w:drawing>
          <wp:inline distT="0" distB="0" distL="0" distR="0" wp14:anchorId="7607D9F6" wp14:editId="7AF6490D">
            <wp:extent cx="3305175" cy="247727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xikalniAn.drawio.png"/>
                    <pic:cNvPicPr/>
                  </pic:nvPicPr>
                  <pic:blipFill>
                    <a:blip r:embed="rId31">
                      <a:extLst>
                        <a:ext uri="{28A0092B-C50C-407E-A947-70E740481C1C}">
                          <a14:useLocalDpi xmlns:a14="http://schemas.microsoft.com/office/drawing/2010/main" val="0"/>
                        </a:ext>
                      </a:extLst>
                    </a:blip>
                    <a:stretch>
                      <a:fillRect/>
                    </a:stretch>
                  </pic:blipFill>
                  <pic:spPr>
                    <a:xfrm>
                      <a:off x="0" y="0"/>
                      <a:ext cx="3332696" cy="2497900"/>
                    </a:xfrm>
                    <a:prstGeom prst="rect">
                      <a:avLst/>
                    </a:prstGeom>
                  </pic:spPr>
                </pic:pic>
              </a:graphicData>
            </a:graphic>
          </wp:inline>
        </w:drawing>
      </w:r>
    </w:p>
    <w:p w14:paraId="33D43854" w14:textId="43C2C29C" w:rsidR="007C0916" w:rsidRDefault="00E352EB" w:rsidP="00E352EB">
      <w:pPr>
        <w:pStyle w:val="Titulek"/>
      </w:pPr>
      <w:bookmarkStart w:id="97" w:name="_Ref215746118"/>
      <w:bookmarkStart w:id="98" w:name="_Toc221174121"/>
      <w:r>
        <w:t xml:space="preserve">Obrázek </w:t>
      </w:r>
      <w:fldSimple w:instr=" SEQ Obrázek \* ARABIC ">
        <w:r w:rsidR="00522561">
          <w:rPr>
            <w:noProof/>
          </w:rPr>
          <w:t>16</w:t>
        </w:r>
      </w:fldSimple>
      <w:bookmarkEnd w:id="97"/>
      <w:r>
        <w:t xml:space="preserve"> Proces lexikální analýzy</w:t>
      </w:r>
      <w:bookmarkEnd w:id="98"/>
    </w:p>
    <w:p w14:paraId="339E7F0C" w14:textId="33BD89E3" w:rsidR="00AF49D4" w:rsidRDefault="00585BF9" w:rsidP="00EE49E7">
      <w:r>
        <w:t xml:space="preserve">Syntaktická analýza neboli parsování či analýza syntaxe je fáze zpracování přirozeného jazyka. Cílem této fáze je odvodit přený význam textu, nebo lze říci „slovníkový význam“. Syntaktická analýza </w:t>
      </w:r>
      <w:r w:rsidR="000E59D6">
        <w:t>kontroluje,</w:t>
      </w:r>
      <w:r>
        <w:t xml:space="preserve"> zda text </w:t>
      </w:r>
      <w:r w:rsidR="000E59D6">
        <w:t xml:space="preserve">dává </w:t>
      </w:r>
      <w:r>
        <w:t xml:space="preserve">smysl </w:t>
      </w:r>
      <w:r w:rsidR="000E59D6">
        <w:t xml:space="preserve">podle </w:t>
      </w:r>
      <w:r>
        <w:t>pravid</w:t>
      </w:r>
      <w:r w:rsidR="000E59D6">
        <w:t>el</w:t>
      </w:r>
      <w:r>
        <w:t xml:space="preserve"> formální gramatiky</w:t>
      </w:r>
      <w:r w:rsidR="00AF49D4">
        <w:t xml:space="preserve"> </w:t>
      </w:r>
      <w:r w:rsidR="00AF49D4">
        <w:fldChar w:fldCharType="begin"/>
      </w:r>
      <w:r w:rsidR="00AF49D4">
        <w:instrText xml:space="preserve"> REF _Ref213525417 \r \h </w:instrText>
      </w:r>
      <w:r w:rsidR="00AF49D4">
        <w:fldChar w:fldCharType="separate"/>
      </w:r>
      <w:r w:rsidR="001D2882">
        <w:t>[38]</w:t>
      </w:r>
      <w:r w:rsidR="00AF49D4">
        <w:fldChar w:fldCharType="end"/>
      </w:r>
      <w:r>
        <w:t>.</w:t>
      </w:r>
      <w:r w:rsidR="000A769E">
        <w:t xml:space="preserve"> Obrázek </w:t>
      </w:r>
      <w:r w:rsidR="000A769E">
        <w:fldChar w:fldCharType="begin"/>
      </w:r>
      <w:r w:rsidR="000A769E">
        <w:instrText xml:space="preserve"> REF _Ref213691674 \h </w:instrText>
      </w:r>
      <w:r w:rsidR="000A769E">
        <w:fldChar w:fldCharType="separate"/>
      </w:r>
      <w:r w:rsidR="001D2882">
        <w:t xml:space="preserve">Obrázek </w:t>
      </w:r>
      <w:r w:rsidR="001D2882">
        <w:rPr>
          <w:noProof/>
        </w:rPr>
        <w:t>17</w:t>
      </w:r>
      <w:r w:rsidR="000A769E">
        <w:fldChar w:fldCharType="end"/>
      </w:r>
      <w:r w:rsidR="000A769E">
        <w:t xml:space="preserve"> ukazuje průběh syntaktické analýzy.</w:t>
      </w:r>
    </w:p>
    <w:p w14:paraId="15ECB44F" w14:textId="77777777" w:rsidR="00AF49D4" w:rsidRDefault="00AF49D4" w:rsidP="00AF49D4">
      <w:pPr>
        <w:pStyle w:val="Obrzek"/>
        <w:keepNext/>
      </w:pPr>
      <w:r>
        <w:rPr>
          <w:noProof/>
        </w:rPr>
        <w:drawing>
          <wp:inline distT="0" distB="0" distL="0" distR="0" wp14:anchorId="2EDB74A8" wp14:editId="0A99ACC0">
            <wp:extent cx="5219700" cy="15684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32">
                      <a:extLst>
                        <a:ext uri="{28A0092B-C50C-407E-A947-70E740481C1C}">
                          <a14:useLocalDpi xmlns:a14="http://schemas.microsoft.com/office/drawing/2010/main" val="0"/>
                        </a:ext>
                      </a:extLst>
                    </a:blip>
                    <a:stretch>
                      <a:fillRect/>
                    </a:stretch>
                  </pic:blipFill>
                  <pic:spPr>
                    <a:xfrm>
                      <a:off x="0" y="0"/>
                      <a:ext cx="5219700" cy="1568450"/>
                    </a:xfrm>
                    <a:prstGeom prst="rect">
                      <a:avLst/>
                    </a:prstGeom>
                  </pic:spPr>
                </pic:pic>
              </a:graphicData>
            </a:graphic>
          </wp:inline>
        </w:drawing>
      </w:r>
    </w:p>
    <w:p w14:paraId="1A70FEB2" w14:textId="3C173DD9" w:rsidR="00AF49D4" w:rsidRDefault="00AF49D4" w:rsidP="00AF49D4">
      <w:pPr>
        <w:pStyle w:val="Titulek"/>
      </w:pPr>
      <w:bookmarkStart w:id="99" w:name="_Ref213691674"/>
      <w:bookmarkStart w:id="100" w:name="_Toc221174122"/>
      <w:r>
        <w:t xml:space="preserve">Obrázek </w:t>
      </w:r>
      <w:fldSimple w:instr=" SEQ Obrázek \* ARABIC ">
        <w:r w:rsidR="00522561">
          <w:rPr>
            <w:noProof/>
          </w:rPr>
          <w:t>17</w:t>
        </w:r>
      </w:fldSimple>
      <w:bookmarkEnd w:id="99"/>
      <w:r>
        <w:t xml:space="preserve"> Proces syntaktické analýzy</w:t>
      </w:r>
      <w:bookmarkEnd w:id="100"/>
    </w:p>
    <w:p w14:paraId="0B9E6A72" w14:textId="3F86E75A" w:rsidR="000A769E" w:rsidRDefault="000A769E" w:rsidP="000A769E">
      <w:r>
        <w:t>Příklad abstraktního syntaktického stromu</w:t>
      </w:r>
      <w:r w:rsidR="00D001CD">
        <w:t xml:space="preserve"> je vyobrazen na obrázku </w:t>
      </w:r>
      <w:r w:rsidR="00D001CD">
        <w:fldChar w:fldCharType="begin"/>
      </w:r>
      <w:r w:rsidR="00D001CD">
        <w:instrText xml:space="preserve"> REF _Ref213772501 \h </w:instrText>
      </w:r>
      <w:r w:rsidR="00A62424">
        <w:rPr>
          <w:rFonts w:eastAsiaTheme="minorHAnsi"/>
        </w:rPr>
        <w:instrText xml:space="preserve">\# 0 </w:instrText>
      </w:r>
      <w:r w:rsidR="00D001CD">
        <w:fldChar w:fldCharType="separate"/>
      </w:r>
      <w:r w:rsidR="001D2882">
        <w:rPr>
          <w:rFonts w:eastAsiaTheme="minorHAnsi"/>
        </w:rPr>
        <w:t>18</w:t>
      </w:r>
      <w:r w:rsidR="00D001CD">
        <w:fldChar w:fldCharType="end"/>
      </w:r>
      <w:r w:rsidR="00795638">
        <w:t xml:space="preserve"> </w:t>
      </w:r>
      <w:r w:rsidR="00CD1C4B">
        <w:t xml:space="preserve"> </w:t>
      </w:r>
      <w:r w:rsidR="00CD1C4B">
        <w:fldChar w:fldCharType="begin"/>
      </w:r>
      <w:r w:rsidR="00CD1C4B">
        <w:instrText xml:space="preserve"> REF _Ref213691250 \r \h </w:instrText>
      </w:r>
      <w:r w:rsidR="00CD1C4B">
        <w:fldChar w:fldCharType="separate"/>
      </w:r>
      <w:r w:rsidR="001D2882">
        <w:t>[42]</w:t>
      </w:r>
      <w:r w:rsidR="00CD1C4B">
        <w:fldChar w:fldCharType="end"/>
      </w:r>
      <w:r w:rsidR="00CD1C4B">
        <w:t>.</w:t>
      </w:r>
    </w:p>
    <w:p w14:paraId="352A9076" w14:textId="65E027F9" w:rsidR="000A769E" w:rsidRDefault="000A769E" w:rsidP="000A769E">
      <w:r>
        <w:t xml:space="preserve">Výraz: 2 * </w:t>
      </w:r>
      <w:proofErr w:type="gramStart"/>
      <w:r>
        <w:t>ln(</w:t>
      </w:r>
      <w:proofErr w:type="gramEnd"/>
      <w:r>
        <w:t>4) – 5 * 7</w:t>
      </w:r>
    </w:p>
    <w:p w14:paraId="1E780AF9" w14:textId="77777777" w:rsidR="00D001CD" w:rsidRDefault="00D001CD" w:rsidP="00D001CD">
      <w:pPr>
        <w:pStyle w:val="Obrzek"/>
        <w:keepNext/>
      </w:pPr>
      <w:r>
        <w:rPr>
          <w:noProof/>
        </w:rPr>
        <w:lastRenderedPageBreak/>
        <w:drawing>
          <wp:inline distT="0" distB="0" distL="0" distR="0" wp14:anchorId="6E385633" wp14:editId="0CC94FD9">
            <wp:extent cx="4105275" cy="338060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3">
                      <a:extLst>
                        <a:ext uri="{28A0092B-C50C-407E-A947-70E740481C1C}">
                          <a14:useLocalDpi xmlns:a14="http://schemas.microsoft.com/office/drawing/2010/main" val="0"/>
                        </a:ext>
                      </a:extLst>
                    </a:blip>
                    <a:stretch>
                      <a:fillRect/>
                    </a:stretch>
                  </pic:blipFill>
                  <pic:spPr>
                    <a:xfrm>
                      <a:off x="0" y="0"/>
                      <a:ext cx="4111289" cy="3385562"/>
                    </a:xfrm>
                    <a:prstGeom prst="rect">
                      <a:avLst/>
                    </a:prstGeom>
                  </pic:spPr>
                </pic:pic>
              </a:graphicData>
            </a:graphic>
          </wp:inline>
        </w:drawing>
      </w:r>
    </w:p>
    <w:p w14:paraId="636A71EB" w14:textId="7C6A4B9D" w:rsidR="00D429FF" w:rsidRDefault="00D001CD" w:rsidP="00D001CD">
      <w:pPr>
        <w:pStyle w:val="Titulek"/>
      </w:pPr>
      <w:bookmarkStart w:id="101" w:name="_Ref213772501"/>
      <w:bookmarkStart w:id="102" w:name="_Ref213865525"/>
      <w:bookmarkStart w:id="103" w:name="_Toc221174123"/>
      <w:r>
        <w:t xml:space="preserve">Obrázek </w:t>
      </w:r>
      <w:fldSimple w:instr=" SEQ Obrázek \* ARABIC ">
        <w:r w:rsidR="00522561">
          <w:rPr>
            <w:noProof/>
          </w:rPr>
          <w:t>18</w:t>
        </w:r>
      </w:fldSimple>
      <w:bookmarkEnd w:id="101"/>
      <w:r>
        <w:t xml:space="preserve"> Příklad abstraktního syntaktického stromu</w:t>
      </w:r>
      <w:bookmarkEnd w:id="102"/>
      <w:bookmarkEnd w:id="103"/>
    </w:p>
    <w:p w14:paraId="1F5BB9D1" w14:textId="27821B3C" w:rsidR="00522C13" w:rsidRDefault="00522C13" w:rsidP="00522C13">
      <w:r>
        <w:t>Na</w:t>
      </w:r>
      <w:r w:rsidR="002F7936" w:rsidRPr="002F7936">
        <w:t xml:space="preserve"> </w:t>
      </w:r>
      <w:r w:rsidR="002F7936">
        <w:t>obrázku</w:t>
      </w:r>
      <w:r>
        <w:t xml:space="preserve"> </w:t>
      </w:r>
      <w:r w:rsidR="002F7936">
        <w:fldChar w:fldCharType="begin"/>
      </w:r>
      <w:r w:rsidR="002F7936">
        <w:instrText xml:space="preserve"> REF _Ref213773524 \h </w:instrText>
      </w:r>
      <w:r w:rsidR="00700C84">
        <w:rPr>
          <w:rFonts w:eastAsiaTheme="minorHAnsi"/>
        </w:rPr>
        <w:instrText xml:space="preserve">\# 0 </w:instrText>
      </w:r>
      <w:r w:rsidR="002F7936">
        <w:fldChar w:fldCharType="separate"/>
      </w:r>
      <w:r w:rsidR="001D2882">
        <w:rPr>
          <w:rFonts w:eastAsiaTheme="minorHAnsi"/>
        </w:rPr>
        <w:t>19</w:t>
      </w:r>
      <w:r w:rsidR="002F7936">
        <w:fldChar w:fldCharType="end"/>
      </w:r>
      <w:r w:rsidR="002F7936">
        <w:t xml:space="preserve"> </w:t>
      </w:r>
      <w:r>
        <w:t xml:space="preserve">lze vidět příklad </w:t>
      </w:r>
      <w:r w:rsidR="005D40CD">
        <w:t xml:space="preserve">vizualizace </w:t>
      </w:r>
      <w:r>
        <w:t>abstraktního syntaktického stromu</w:t>
      </w:r>
      <w:r w:rsidR="002D164E">
        <w:t> </w:t>
      </w:r>
      <w:r w:rsidR="00CD1C4B">
        <w:fldChar w:fldCharType="begin"/>
      </w:r>
      <w:r w:rsidR="00CD1C4B">
        <w:instrText xml:space="preserve"> REF _Ref213691250 \r \h </w:instrText>
      </w:r>
      <w:r w:rsidR="00CD1C4B">
        <w:fldChar w:fldCharType="separate"/>
      </w:r>
      <w:r w:rsidR="001D2882">
        <w:t>[42]</w:t>
      </w:r>
      <w:r w:rsidR="00CD1C4B">
        <w:fldChar w:fldCharType="end"/>
      </w:r>
      <w:r>
        <w:t>.</w:t>
      </w:r>
    </w:p>
    <w:p w14:paraId="46E3BB14" w14:textId="77777777" w:rsidR="002767D1" w:rsidRDefault="00522C13" w:rsidP="002767D1">
      <w:pPr>
        <w:pStyle w:val="Obrzek"/>
        <w:keepNext/>
      </w:pPr>
      <w:r>
        <w:rPr>
          <w:noProof/>
        </w:rPr>
        <w:drawing>
          <wp:inline distT="0" distB="0" distL="0" distR="0" wp14:anchorId="0B72C589" wp14:editId="69662216">
            <wp:extent cx="5219700" cy="323977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34">
                      <a:extLst>
                        <a:ext uri="{28A0092B-C50C-407E-A947-70E740481C1C}">
                          <a14:useLocalDpi xmlns:a14="http://schemas.microsoft.com/office/drawing/2010/main" val="0"/>
                        </a:ext>
                      </a:extLst>
                    </a:blip>
                    <a:stretch>
                      <a:fillRect/>
                    </a:stretch>
                  </pic:blipFill>
                  <pic:spPr>
                    <a:xfrm>
                      <a:off x="0" y="0"/>
                      <a:ext cx="5223907" cy="3242381"/>
                    </a:xfrm>
                    <a:prstGeom prst="rect">
                      <a:avLst/>
                    </a:prstGeom>
                  </pic:spPr>
                </pic:pic>
              </a:graphicData>
            </a:graphic>
          </wp:inline>
        </w:drawing>
      </w:r>
    </w:p>
    <w:p w14:paraId="359F861E" w14:textId="6BD2C504" w:rsidR="00522C13" w:rsidRPr="00522C13" w:rsidRDefault="002767D1" w:rsidP="002767D1">
      <w:pPr>
        <w:pStyle w:val="Titulek"/>
      </w:pPr>
      <w:bookmarkStart w:id="104" w:name="_Ref213773524"/>
      <w:bookmarkStart w:id="105" w:name="_Toc221174124"/>
      <w:r>
        <w:t xml:space="preserve">Obrázek </w:t>
      </w:r>
      <w:fldSimple w:instr=" SEQ Obrázek \* ARABIC ">
        <w:r w:rsidR="00522561">
          <w:rPr>
            <w:noProof/>
          </w:rPr>
          <w:t>19</w:t>
        </w:r>
      </w:fldSimple>
      <w:bookmarkEnd w:id="104"/>
      <w:r>
        <w:t xml:space="preserve"> Vizualizace abstraktního syntaktického stromu</w:t>
      </w:r>
      <w:bookmarkEnd w:id="105"/>
    </w:p>
    <w:p w14:paraId="6650368F" w14:textId="47D14AE6" w:rsidR="00AF49D4" w:rsidRDefault="00984514" w:rsidP="00AF49D4">
      <w:r>
        <w:lastRenderedPageBreak/>
        <w:t xml:space="preserve">Sémantická analýza je podoblast zpracování přirozeného jazyka, která se snaží porozumět významu přirozeného jazyka. Porozumění přirozenému jazyku se člověku může zdát </w:t>
      </w:r>
      <w:r w:rsidR="00514882">
        <w:t>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w:t>
      </w:r>
      <w:r w:rsidR="00E478F5">
        <w:t xml:space="preserve"> </w:t>
      </w:r>
      <w:r w:rsidR="00E478F5">
        <w:fldChar w:fldCharType="begin"/>
      </w:r>
      <w:r w:rsidR="00E478F5">
        <w:instrText xml:space="preserve"> REF _Ref213535264 \r \h </w:instrText>
      </w:r>
      <w:r w:rsidR="00E478F5">
        <w:fldChar w:fldCharType="separate"/>
      </w:r>
      <w:r w:rsidR="001D2882">
        <w:t>[41]</w:t>
      </w:r>
      <w:r w:rsidR="00E478F5">
        <w:fldChar w:fldCharType="end"/>
      </w:r>
      <w:r w:rsidR="00CD1C4B">
        <w:fldChar w:fldCharType="begin"/>
      </w:r>
      <w:r w:rsidR="00CD1C4B">
        <w:instrText xml:space="preserve"> REF _Ref213691250 \r \h </w:instrText>
      </w:r>
      <w:r w:rsidR="00CD1C4B">
        <w:fldChar w:fldCharType="separate"/>
      </w:r>
      <w:r w:rsidR="001D2882">
        <w:t>[42]</w:t>
      </w:r>
      <w:r w:rsidR="00CD1C4B">
        <w:fldChar w:fldCharType="end"/>
      </w:r>
      <w:r w:rsidR="00514882">
        <w:t>.</w:t>
      </w:r>
    </w:p>
    <w:p w14:paraId="45B149A2" w14:textId="6D3486A7" w:rsidR="00BB1875" w:rsidRDefault="002D2B5A" w:rsidP="00AF49D4">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rsidR="00CD0FCB">
        <w:br/>
      </w:r>
      <w:r>
        <w:t xml:space="preserve">a ověřování software. Symbolická exekuce má spoustu výhod, ale také nevýhod jako třeba </w:t>
      </w:r>
      <w:r w:rsidR="00CE1581">
        <w:t>exploze počtu cest, složité řešení omezujících podmínek a problémy s</w:t>
      </w:r>
      <w:r w:rsidR="00BB1875">
        <w:t> </w:t>
      </w:r>
      <w:r w:rsidR="00CE1581">
        <w:t>škálovatelností</w:t>
      </w:r>
      <w:r w:rsidR="00BB1875">
        <w:t xml:space="preserve"> </w:t>
      </w:r>
      <w:r w:rsidR="00013D35">
        <w:fldChar w:fldCharType="begin"/>
      </w:r>
      <w:r w:rsidR="00013D35">
        <w:instrText xml:space="preserve"> REF _Ref213691250 \r \h </w:instrText>
      </w:r>
      <w:r w:rsidR="00013D35">
        <w:fldChar w:fldCharType="separate"/>
      </w:r>
      <w:r w:rsidR="001D2882">
        <w:t>[42]</w:t>
      </w:r>
      <w:r w:rsidR="00013D35">
        <w:fldChar w:fldCharType="end"/>
      </w:r>
      <w:r w:rsidR="00BB1875">
        <w:fldChar w:fldCharType="begin"/>
      </w:r>
      <w:r w:rsidR="00BB1875">
        <w:instrText xml:space="preserve"> REF _Ref213862673 \r \h </w:instrText>
      </w:r>
      <w:r w:rsidR="00BB1875">
        <w:fldChar w:fldCharType="separate"/>
      </w:r>
      <w:r w:rsidR="001D2882">
        <w:t>[63]</w:t>
      </w:r>
      <w:r w:rsidR="00BB1875">
        <w:fldChar w:fldCharType="end"/>
      </w:r>
      <w:r w:rsidR="00CE1581">
        <w:t>.</w:t>
      </w:r>
    </w:p>
    <w:p w14:paraId="7119DE5E" w14:textId="522C3B7A" w:rsidR="00CE1581" w:rsidRDefault="00CE1581" w:rsidP="00AF49D4">
      <w:r>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w:t>
      </w:r>
      <w:r w:rsidR="00087CA3">
        <w:t xml:space="preserve"> pomocí sady pravidel a rovnic, které slouží k výpočtu hodnot proměnných a výrazů v každém bodě</w:t>
      </w:r>
      <w:r w:rsidR="00C81F26">
        <w:t xml:space="preserve"> analyzovaného</w:t>
      </w:r>
      <w:r w:rsidR="00087CA3">
        <w:t xml:space="preserve"> programu</w:t>
      </w:r>
      <w:r w:rsidR="00D302C3">
        <w:t> </w:t>
      </w:r>
      <w:r w:rsidR="00013D35">
        <w:fldChar w:fldCharType="begin"/>
      </w:r>
      <w:r w:rsidR="00013D35">
        <w:instrText xml:space="preserve"> REF _Ref213691250 \r \h </w:instrText>
      </w:r>
      <w:r w:rsidR="00013D35">
        <w:fldChar w:fldCharType="separate"/>
      </w:r>
      <w:r w:rsidR="001D2882">
        <w:t>[42]</w:t>
      </w:r>
      <w:r w:rsidR="00013D35">
        <w:fldChar w:fldCharType="end"/>
      </w:r>
      <w:r w:rsidR="00D302C3">
        <w:t> </w:t>
      </w:r>
      <w:r w:rsidR="00013D35">
        <w:fldChar w:fldCharType="begin"/>
      </w:r>
      <w:r w:rsidR="00013D35">
        <w:instrText xml:space="preserve"> REF _Ref213862068 \r \h </w:instrText>
      </w:r>
      <w:r w:rsidR="00013D35">
        <w:fldChar w:fldCharType="separate"/>
      </w:r>
      <w:r w:rsidR="001D2882">
        <w:t>[64]</w:t>
      </w:r>
      <w:r w:rsidR="00013D35">
        <w:fldChar w:fldCharType="end"/>
      </w:r>
      <w:r w:rsidR="00087CA3">
        <w:t>.</w:t>
      </w:r>
    </w:p>
    <w:p w14:paraId="7FF96551" w14:textId="490D5D28" w:rsidR="00CE1581" w:rsidRDefault="00BB1875" w:rsidP="00AF49D4">
      <w:r>
        <w:t>G</w:t>
      </w:r>
      <w:r w:rsidR="00CE1581">
        <w:t>raf toku řízení</w:t>
      </w:r>
      <w:r>
        <w:t xml:space="preserve"> vizuálně znázorňuje tok řízení programu neboli to, jak se program pohybuje mezi různými příkazy a rozhodovacími body. V tomto grafu každý uzel</w:t>
      </w:r>
      <w:r w:rsidR="00013D35">
        <w:t xml:space="preserve"> představuje základní blok – souvislou část kódu, která má jen jeden vstup a jeden výstup a uvnitř ní se nevyskytují žádné skoky ani větvení</w:t>
      </w:r>
      <w:r>
        <w:t>.</w:t>
      </w:r>
      <w:r w:rsidR="00013D35">
        <w:t xml:space="preserve"> Základní bloky začínají tam, kam mohou směřovat skoky, a končí instrukcemi, které provádějí skok nebo větvení</w:t>
      </w:r>
      <w:r w:rsidR="00905A0A">
        <w:t> </w:t>
      </w:r>
      <w:r w:rsidR="00013D35">
        <w:fldChar w:fldCharType="begin"/>
      </w:r>
      <w:r w:rsidR="00013D35">
        <w:instrText xml:space="preserve"> REF _Ref213863554 \r \h </w:instrText>
      </w:r>
      <w:r w:rsidR="00013D35">
        <w:fldChar w:fldCharType="separate"/>
      </w:r>
      <w:r w:rsidR="001D2882">
        <w:t>[65]</w:t>
      </w:r>
      <w:r w:rsidR="00013D35">
        <w:fldChar w:fldCharType="end"/>
      </w:r>
      <w:r w:rsidR="00013D35">
        <w:t>.</w:t>
      </w:r>
    </w:p>
    <w:p w14:paraId="0A873BEC" w14:textId="10D1CDA2" w:rsidR="00E8290C" w:rsidRDefault="00E8290C" w:rsidP="00AF49D4">
      <w:r>
        <w:t xml:space="preserve">Graf toku řízení může být například podmíněné větvení vyobrazené na obrázku </w:t>
      </w:r>
      <w:r w:rsidR="00A82EF2">
        <w:fldChar w:fldCharType="begin"/>
      </w:r>
      <w:r w:rsidR="00A82EF2">
        <w:instrText xml:space="preserve"> REF _Ref213864332 \h </w:instrText>
      </w:r>
      <w:r w:rsidR="004206D0">
        <w:rPr>
          <w:rFonts w:eastAsiaTheme="minorHAnsi"/>
        </w:rPr>
        <w:instrText xml:space="preserve">\# 0 </w:instrText>
      </w:r>
      <w:r w:rsidR="00A82EF2">
        <w:fldChar w:fldCharType="separate"/>
      </w:r>
      <w:r w:rsidR="001D2882">
        <w:rPr>
          <w:rFonts w:eastAsiaTheme="minorHAnsi"/>
        </w:rPr>
        <w:t>20</w:t>
      </w:r>
      <w:r w:rsidR="00A82EF2">
        <w:fldChar w:fldCharType="end"/>
      </w:r>
      <w:r>
        <w:t>,</w:t>
      </w:r>
      <w:r w:rsidR="001454AD">
        <w:t xml:space="preserve"> </w:t>
      </w:r>
      <w:r>
        <w:t xml:space="preserve">na obrázku </w:t>
      </w:r>
      <w:r w:rsidR="007E31A6">
        <w:fldChar w:fldCharType="begin"/>
      </w:r>
      <w:r w:rsidR="007E31A6">
        <w:instrText xml:space="preserve"> REF _Ref213864499 \h </w:instrText>
      </w:r>
      <w:r w:rsidR="004206D0">
        <w:rPr>
          <w:rFonts w:eastAsiaTheme="minorHAnsi"/>
        </w:rPr>
        <w:instrText xml:space="preserve">\# 0 </w:instrText>
      </w:r>
      <w:r w:rsidR="007E31A6">
        <w:fldChar w:fldCharType="separate"/>
      </w:r>
      <w:r w:rsidR="001D2882">
        <w:rPr>
          <w:rFonts w:eastAsiaTheme="minorHAnsi"/>
        </w:rPr>
        <w:t>21</w:t>
      </w:r>
      <w:r w:rsidR="007E31A6">
        <w:fldChar w:fldCharType="end"/>
      </w:r>
      <w:r>
        <w:t xml:space="preserve"> je cyklus znázorňující iterativní strukturu (např. cyklus while) a na obrázku</w:t>
      </w:r>
      <w:r w:rsidR="0079168E">
        <w:t> </w:t>
      </w:r>
      <w:r w:rsidR="00720B1F">
        <w:fldChar w:fldCharType="begin"/>
      </w:r>
      <w:r w:rsidR="00720B1F">
        <w:instrText xml:space="preserve"> REF _Ref213864639 \h </w:instrText>
      </w:r>
      <w:r w:rsidR="00CE5EB1">
        <w:rPr>
          <w:rFonts w:eastAsiaTheme="minorHAnsi"/>
        </w:rPr>
        <w:instrText xml:space="preserve">\# 0 </w:instrText>
      </w:r>
      <w:r w:rsidR="00720B1F">
        <w:fldChar w:fldCharType="separate"/>
      </w:r>
      <w:r w:rsidR="001D2882">
        <w:rPr>
          <w:rFonts w:eastAsiaTheme="minorHAnsi"/>
        </w:rPr>
        <w:t>22</w:t>
      </w:r>
      <w:r w:rsidR="00720B1F">
        <w:fldChar w:fldCharType="end"/>
      </w:r>
      <w:r>
        <w:t xml:space="preserve"> je též cyklus</w:t>
      </w:r>
      <w:r w:rsidR="009A3D00">
        <w:t xml:space="preserve"> </w:t>
      </w:r>
      <w:r w:rsidR="009A3D00">
        <w:fldChar w:fldCharType="begin"/>
      </w:r>
      <w:r w:rsidR="009A3D00">
        <w:instrText xml:space="preserve"> REF _Ref213691250 \r \h </w:instrText>
      </w:r>
      <w:r w:rsidR="009A3D00">
        <w:fldChar w:fldCharType="separate"/>
      </w:r>
      <w:r w:rsidR="001D2882">
        <w:t>[42]</w:t>
      </w:r>
      <w:r w:rsidR="009A3D00">
        <w:fldChar w:fldCharType="end"/>
      </w:r>
      <w:r>
        <w:t>.</w:t>
      </w:r>
    </w:p>
    <w:p w14:paraId="2F682832" w14:textId="77777777" w:rsidR="000F578D" w:rsidRDefault="000F578D" w:rsidP="000F578D">
      <w:pPr>
        <w:pStyle w:val="Obrzek"/>
        <w:keepNext/>
      </w:pPr>
      <w:r>
        <w:rPr>
          <w:noProof/>
        </w:rPr>
        <w:lastRenderedPageBreak/>
        <w:drawing>
          <wp:inline distT="0" distB="0" distL="0" distR="0" wp14:anchorId="63C9DA3B" wp14:editId="2724798A">
            <wp:extent cx="1819275" cy="2838450"/>
            <wp:effectExtent l="0" t="0" r="952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35">
                      <a:extLst>
                        <a:ext uri="{28A0092B-C50C-407E-A947-70E740481C1C}">
                          <a14:useLocalDpi xmlns:a14="http://schemas.microsoft.com/office/drawing/2010/main" val="0"/>
                        </a:ext>
                      </a:extLst>
                    </a:blip>
                    <a:stretch>
                      <a:fillRect/>
                    </a:stretch>
                  </pic:blipFill>
                  <pic:spPr>
                    <a:xfrm>
                      <a:off x="0" y="0"/>
                      <a:ext cx="1819275" cy="2838450"/>
                    </a:xfrm>
                    <a:prstGeom prst="rect">
                      <a:avLst/>
                    </a:prstGeom>
                  </pic:spPr>
                </pic:pic>
              </a:graphicData>
            </a:graphic>
          </wp:inline>
        </w:drawing>
      </w:r>
    </w:p>
    <w:p w14:paraId="39FA4F67" w14:textId="4B84AA7A" w:rsidR="000F578D" w:rsidRDefault="000F578D" w:rsidP="000F578D">
      <w:pPr>
        <w:pStyle w:val="Titulek"/>
      </w:pPr>
      <w:bookmarkStart w:id="106" w:name="_Ref213864332"/>
      <w:bookmarkStart w:id="107" w:name="_Toc221174125"/>
      <w:r>
        <w:t xml:space="preserve">Obrázek </w:t>
      </w:r>
      <w:fldSimple w:instr=" SEQ Obrázek \* ARABIC ">
        <w:r w:rsidR="00522561">
          <w:rPr>
            <w:noProof/>
          </w:rPr>
          <w:t>20</w:t>
        </w:r>
      </w:fldSimple>
      <w:bookmarkEnd w:id="106"/>
      <w:r>
        <w:t xml:space="preserve"> Graf toku řízení – podmíněné větvení</w:t>
      </w:r>
      <w:bookmarkEnd w:id="107"/>
    </w:p>
    <w:p w14:paraId="3469862C" w14:textId="77777777" w:rsidR="00A82EF2" w:rsidRDefault="00A82EF2" w:rsidP="00A82EF2">
      <w:pPr>
        <w:pStyle w:val="Obrzek"/>
        <w:keepNext/>
      </w:pPr>
      <w:r>
        <w:rPr>
          <w:noProof/>
        </w:rPr>
        <w:drawing>
          <wp:inline distT="0" distB="0" distL="0" distR="0" wp14:anchorId="1F9C86BA" wp14:editId="5C093D28">
            <wp:extent cx="685800" cy="33147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a:blip r:embed="rId36">
                      <a:extLst>
                        <a:ext uri="{28A0092B-C50C-407E-A947-70E740481C1C}">
                          <a14:useLocalDpi xmlns:a14="http://schemas.microsoft.com/office/drawing/2010/main" val="0"/>
                        </a:ext>
                      </a:extLst>
                    </a:blip>
                    <a:stretch>
                      <a:fillRect/>
                    </a:stretch>
                  </pic:blipFill>
                  <pic:spPr>
                    <a:xfrm>
                      <a:off x="0" y="0"/>
                      <a:ext cx="685800" cy="3314700"/>
                    </a:xfrm>
                    <a:prstGeom prst="rect">
                      <a:avLst/>
                    </a:prstGeom>
                  </pic:spPr>
                </pic:pic>
              </a:graphicData>
            </a:graphic>
          </wp:inline>
        </w:drawing>
      </w:r>
    </w:p>
    <w:p w14:paraId="3EDE28EA" w14:textId="0213C7CC" w:rsidR="00A82EF2" w:rsidRDefault="00A82EF2" w:rsidP="00A82EF2">
      <w:pPr>
        <w:pStyle w:val="Titulek"/>
      </w:pPr>
      <w:bookmarkStart w:id="108" w:name="_Ref213864499"/>
      <w:bookmarkStart w:id="109" w:name="_Toc221174126"/>
      <w:r>
        <w:t xml:space="preserve">Obrázek </w:t>
      </w:r>
      <w:fldSimple w:instr=" SEQ Obrázek \* ARABIC ">
        <w:r w:rsidR="00522561">
          <w:rPr>
            <w:noProof/>
          </w:rPr>
          <w:t>21</w:t>
        </w:r>
      </w:fldSimple>
      <w:bookmarkEnd w:id="108"/>
      <w:r>
        <w:t xml:space="preserve"> Graf toku řízení – cyklus</w:t>
      </w:r>
      <w:bookmarkEnd w:id="109"/>
    </w:p>
    <w:p w14:paraId="4B13C637" w14:textId="77777777" w:rsidR="007E31A6" w:rsidRDefault="007E31A6" w:rsidP="007E31A6">
      <w:pPr>
        <w:pStyle w:val="Obrzek"/>
        <w:keepNext/>
      </w:pPr>
      <w:r>
        <w:rPr>
          <w:noProof/>
        </w:rPr>
        <w:lastRenderedPageBreak/>
        <w:drawing>
          <wp:inline distT="0" distB="0" distL="0" distR="0" wp14:anchorId="1C983274" wp14:editId="0D7940F7">
            <wp:extent cx="1028700" cy="33147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7">
                      <a:extLst>
                        <a:ext uri="{28A0092B-C50C-407E-A947-70E740481C1C}">
                          <a14:useLocalDpi xmlns:a14="http://schemas.microsoft.com/office/drawing/2010/main" val="0"/>
                        </a:ext>
                      </a:extLst>
                    </a:blip>
                    <a:stretch>
                      <a:fillRect/>
                    </a:stretch>
                  </pic:blipFill>
                  <pic:spPr>
                    <a:xfrm>
                      <a:off x="0" y="0"/>
                      <a:ext cx="1028700" cy="3314700"/>
                    </a:xfrm>
                    <a:prstGeom prst="rect">
                      <a:avLst/>
                    </a:prstGeom>
                  </pic:spPr>
                </pic:pic>
              </a:graphicData>
            </a:graphic>
          </wp:inline>
        </w:drawing>
      </w:r>
    </w:p>
    <w:p w14:paraId="5ABFD86E" w14:textId="7EAAFD4B" w:rsidR="007E31A6" w:rsidRPr="007E31A6" w:rsidRDefault="007E31A6" w:rsidP="007E31A6">
      <w:pPr>
        <w:pStyle w:val="Titulek"/>
      </w:pPr>
      <w:bookmarkStart w:id="110" w:name="_Ref213864639"/>
      <w:bookmarkStart w:id="111" w:name="_Toc221174127"/>
      <w:r>
        <w:t xml:space="preserve">Obrázek </w:t>
      </w:r>
      <w:fldSimple w:instr=" SEQ Obrázek \* ARABIC ">
        <w:r w:rsidR="00522561">
          <w:rPr>
            <w:noProof/>
          </w:rPr>
          <w:t>22</w:t>
        </w:r>
      </w:fldSimple>
      <w:bookmarkEnd w:id="110"/>
      <w:r>
        <w:t xml:space="preserve"> Graf toku řízení – cyklus se zpětnou hranou do A</w:t>
      </w:r>
      <w:bookmarkEnd w:id="111"/>
    </w:p>
    <w:p w14:paraId="3EDD2323" w14:textId="341DE302" w:rsidR="00B25B5A" w:rsidRDefault="2A39A318" w:rsidP="008C4C4A">
      <w:pPr>
        <w:pStyle w:val="Nadpis3"/>
      </w:pPr>
      <w:bookmarkStart w:id="112" w:name="_Toc218357367"/>
      <w:r>
        <w:t>SAST</w:t>
      </w:r>
      <w:bookmarkEnd w:id="112"/>
    </w:p>
    <w:p w14:paraId="39B7213A" w14:textId="5F819E2C" w:rsidR="001135E7" w:rsidRDefault="001135E7" w:rsidP="008C4C4A">
      <w:pPr>
        <w:pStyle w:val="Pokraovn"/>
      </w:pPr>
      <w:r>
        <w:t xml:space="preserve">SAST neboli statické testování bezpečnosti aplikací je bezpečnostní technika určená k analýze zdrojového kódu, </w:t>
      </w:r>
      <w:r w:rsidR="00B4156C">
        <w:t xml:space="preserve">bajtkódu </w:t>
      </w:r>
      <w:r>
        <w:t>či binárních souborů aplikace za účelem odhalení zranitelností, aniž by bylo nutné program spouštět.</w:t>
      </w:r>
      <w:r w:rsidR="00D05CD3">
        <w:t xml:space="preserve"> Díky tomu, že funguje v kontextu před spuštěním programu, mohou SAST nástroje identifikovat problémy jako nebezpečné volání API, hardcodovaná hesla nebo nebezpečné způsoby zpracování dat, než se stanou aktivními hrozbami</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D05CD3">
        <w:t>.</w:t>
      </w:r>
    </w:p>
    <w:p w14:paraId="68630B16" w14:textId="66FCEDD6" w:rsidR="00C475F7" w:rsidRDefault="00D05CD3" w:rsidP="002736B7">
      <w:r>
        <w:t>Cílem SAST je umožnit vývojovým týmům řešit zranitelnosti již v jejich počátcích. Díky včasné identifikaci problémů v rámci životního cyklu vývoje software (SDLC) SAST snižuje náklady a složitost jejich odstranění.</w:t>
      </w:r>
      <w:r w:rsidR="00A319D4">
        <w:t xml:space="preserve"> Tato analýza pomáhá zabránit šíření bezpečnostních chyb do dalších fází vývoje, čímž se snižuje riziko jejich zneužití v produkčním prostředí. Integrace SAST do CI/CD pipeline navíc zajišťuje průběžnou zpětnou vazbu pro vývojáře, podporuje kulturu bezpečného kódování a umožňuje týmům udržovat vysoké bezpečnostní standardy při vývoji software</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A319D4">
        <w:t>.</w:t>
      </w:r>
    </w:p>
    <w:p w14:paraId="5370FE1E" w14:textId="12BFB8F4" w:rsidR="00F14C4B" w:rsidRDefault="00A319D4" w:rsidP="002736B7">
      <w:r>
        <w:lastRenderedPageBreak/>
        <w:t>SAST nástroje nejprve analyzují kódovou základnu a vytvářejí abstraktní syntaktický strom (AST) nebo graf toku řízení (CFG), které modelují strukturu a chování aplikace. Tyto</w:t>
      </w:r>
      <w:r w:rsidR="00F14C4B">
        <w:t xml:space="preserve"> reprezentace umožňují nástroji provádět následující kroky</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F14C4B">
        <w:t>:</w:t>
      </w:r>
    </w:p>
    <w:p w14:paraId="379AD223" w14:textId="2217EF89" w:rsidR="00F14C4B" w:rsidRDefault="00F14C4B" w:rsidP="009948E4">
      <w:pPr>
        <w:pStyle w:val="Odstavecseseznamem"/>
        <w:numPr>
          <w:ilvl w:val="0"/>
          <w:numId w:val="18"/>
        </w:numPr>
        <w:spacing w:line="360" w:lineRule="auto"/>
      </w:pPr>
      <w:r w:rsidRPr="009948E4">
        <w:rPr>
          <w:b/>
        </w:rPr>
        <w:t>Lexikální analýza</w:t>
      </w:r>
      <w:r w:rsidR="005074DD">
        <w:t xml:space="preserve"> –</w:t>
      </w:r>
      <w:r w:rsidR="00982735">
        <w:t xml:space="preserve"> Analyzuje zdrojový kód řádek po řádku a identifikuje syntaktické vzory odpovídající předdefinovaným bezpečnostním pravidlům</w:t>
      </w:r>
      <w:r w:rsidR="002D4091">
        <w:t xml:space="preserve">. Například může upozornit na nebezpečné použití funkcí jako je </w:t>
      </w:r>
      <w:proofErr w:type="gramStart"/>
      <w:r w:rsidR="002D4091">
        <w:t>eval(</w:t>
      </w:r>
      <w:proofErr w:type="gramEnd"/>
      <w:r w:rsidR="002D4091">
        <w:t>) nebo odhalit hardcodovaná hesla.</w:t>
      </w:r>
    </w:p>
    <w:p w14:paraId="5B263F28" w14:textId="589E26AB" w:rsidR="002D4091" w:rsidRDefault="002D4091" w:rsidP="009948E4">
      <w:pPr>
        <w:pStyle w:val="Odstavecseseznamem"/>
        <w:numPr>
          <w:ilvl w:val="0"/>
          <w:numId w:val="18"/>
        </w:numPr>
        <w:spacing w:line="360" w:lineRule="auto"/>
      </w:pPr>
      <w:r w:rsidRPr="009948E4">
        <w:rPr>
          <w:b/>
        </w:rPr>
        <w:t>Sémantická analýza</w:t>
      </w:r>
      <w:r w:rsidR="005074DD">
        <w:t xml:space="preserve"> –</w:t>
      </w:r>
      <w:r>
        <w:t xml:space="preserve"> Tato analýza rozumí vztahům a tokům dat v kódu. Tento krok pomáhá odhalit zranitelnosti, jako je SQL injection, kdy neregistrovaný vstup od uživatele prochází do databázového dotazu bez patřičné validace.</w:t>
      </w:r>
    </w:p>
    <w:p w14:paraId="686B33C3" w14:textId="559A8AE9" w:rsidR="00421161" w:rsidRDefault="00421161" w:rsidP="009948E4">
      <w:pPr>
        <w:pStyle w:val="Odstavecseseznamem"/>
        <w:numPr>
          <w:ilvl w:val="0"/>
          <w:numId w:val="18"/>
        </w:numPr>
        <w:spacing w:line="360" w:lineRule="auto"/>
      </w:pPr>
      <w:r w:rsidRPr="009948E4">
        <w:rPr>
          <w:b/>
        </w:rPr>
        <w:t>Analýza toku dat</w:t>
      </w:r>
      <w:r w:rsidR="005074DD">
        <w:t xml:space="preserve"> –</w:t>
      </w:r>
      <w:r>
        <w:t xml:space="preserve"> Sleduje, jak se data pohybují v aplikaci, se zaměřením na zdroje (např. vstupy od uživatele), cíle (např. dotazy do databáze nebo systémové volání) a transformace (např. funkce pro sanitizaci). Nástroj například dokáže zjistit, zda vstup od uživatele vstupuje do SQL dotazu bez sanitizace.</w:t>
      </w:r>
    </w:p>
    <w:p w14:paraId="74639F8E" w14:textId="7A4CF201" w:rsidR="00421161" w:rsidRDefault="005074DD" w:rsidP="009948E4">
      <w:pPr>
        <w:pStyle w:val="Odstavecseseznamem"/>
        <w:numPr>
          <w:ilvl w:val="0"/>
          <w:numId w:val="18"/>
        </w:numPr>
        <w:spacing w:line="360" w:lineRule="auto"/>
      </w:pPr>
      <w:r w:rsidRPr="009948E4">
        <w:rPr>
          <w:b/>
        </w:rPr>
        <w:t>Analýza znečištění</w:t>
      </w:r>
      <w:r>
        <w:t xml:space="preserve"> –</w:t>
      </w:r>
      <w:r w:rsidR="00421161">
        <w:t xml:space="preserve"> </w:t>
      </w:r>
      <w:r w:rsidR="004914C3">
        <w:t xml:space="preserve">Označuje nedůvěryhodné vstupy jako „znečištěné“ </w:t>
      </w:r>
      <w:r w:rsidR="00D63FDE">
        <w:br/>
      </w:r>
      <w:r w:rsidR="004914C3">
        <w:t>a sleduje jejich šíření kódem. Tím se odhalují situace, kdy nedůvěryhodná data ovlivňují citlivé operace, jako je přístup k souborovému systému nebo spouštění příkazů.</w:t>
      </w:r>
    </w:p>
    <w:p w14:paraId="10D2CD15" w14:textId="2A9325DE" w:rsidR="00966D15" w:rsidRDefault="00966D15" w:rsidP="009948E4">
      <w:pPr>
        <w:pStyle w:val="Odstavecseseznamem"/>
        <w:numPr>
          <w:ilvl w:val="0"/>
          <w:numId w:val="18"/>
        </w:numPr>
        <w:spacing w:line="360" w:lineRule="auto"/>
      </w:pPr>
      <w:r w:rsidRPr="009948E4">
        <w:rPr>
          <w:b/>
        </w:rPr>
        <w:t>Porovnání vzorů a aplikace pravidel</w:t>
      </w:r>
      <w:r w:rsidR="009948E4">
        <w:t xml:space="preserve"> –</w:t>
      </w:r>
      <w:r>
        <w:t xml:space="preserve"> Používá knihovnu bezpečnostních pravidel k identifikaci částí kódu, které porušují osvědčené postupy. Pravidla mohou být obecná nebo specifická pro jazyk.</w:t>
      </w:r>
    </w:p>
    <w:p w14:paraId="3A77CD27" w14:textId="7C4EC639" w:rsidR="004F096B" w:rsidRDefault="00860230" w:rsidP="009948E4">
      <w:pPr>
        <w:pStyle w:val="Odstavecseseznamem"/>
        <w:numPr>
          <w:ilvl w:val="0"/>
          <w:numId w:val="18"/>
        </w:numPr>
        <w:spacing w:line="360" w:lineRule="auto"/>
      </w:pPr>
      <w:r w:rsidRPr="009948E4">
        <w:rPr>
          <w:b/>
        </w:rPr>
        <w:t>Analýza toku řízení a závislosti</w:t>
      </w:r>
      <w:r w:rsidR="009948E4">
        <w:t xml:space="preserve"> –</w:t>
      </w:r>
      <w:r>
        <w:t xml:space="preserve"> Zkoumá spouštěcí cesty a externí závislosti aplikace. Tím lze odhalit zranitelnosti způsobené nebezpečnými knihovnami třetích stran nebo nechráněnými podmíněnými větami.</w:t>
      </w:r>
    </w:p>
    <w:p w14:paraId="779A633A" w14:textId="2AA7E88C" w:rsidR="00860230" w:rsidRPr="00580BE1" w:rsidRDefault="004F096B" w:rsidP="00580BE1">
      <w:pPr>
        <w:spacing w:before="0" w:after="160" w:line="259" w:lineRule="auto"/>
        <w:jc w:val="left"/>
        <w:rPr>
          <w:rFonts w:eastAsiaTheme="minorHAnsi" w:cstheme="minorBidi"/>
          <w:color w:val="auto"/>
          <w:szCs w:val="22"/>
          <w:lang w:eastAsia="en-US"/>
        </w:rPr>
      </w:pPr>
      <w:r>
        <w:br w:type="page"/>
      </w:r>
    </w:p>
    <w:p w14:paraId="17299E23" w14:textId="552B681F" w:rsidR="00B25B5A" w:rsidRDefault="1258F6A0" w:rsidP="221D0FA1">
      <w:pPr>
        <w:pStyle w:val="Nadpis3"/>
      </w:pPr>
      <w:bookmarkStart w:id="113" w:name="_Ref217653035"/>
      <w:bookmarkStart w:id="114" w:name="_Toc218357368"/>
      <w:r>
        <w:lastRenderedPageBreak/>
        <w:t>Srovnání vybraných nástrojů</w:t>
      </w:r>
      <w:bookmarkEnd w:id="113"/>
      <w:bookmarkEnd w:id="114"/>
    </w:p>
    <w:p w14:paraId="7D465230" w14:textId="06AA47EE" w:rsidR="009E6C20" w:rsidRPr="009E6C20" w:rsidRDefault="009E6C20" w:rsidP="009E6C20">
      <w:pPr>
        <w:pStyle w:val="Pokraovn"/>
      </w:pPr>
      <w:r>
        <w:t>Následující tabulka</w:t>
      </w:r>
      <w:r w:rsidR="00087322">
        <w:t xml:space="preserve"> </w:t>
      </w:r>
      <w:r w:rsidR="00087322">
        <w:fldChar w:fldCharType="begin"/>
      </w:r>
      <w:r w:rsidR="00087322">
        <w:instrText xml:space="preserve"> REF _Ref213867231 \h \# 0 </w:instrText>
      </w:r>
      <w:r w:rsidR="00087322">
        <w:fldChar w:fldCharType="separate"/>
      </w:r>
      <w:r w:rsidR="001D2882">
        <w:t>3</w:t>
      </w:r>
      <w:r w:rsidR="00087322">
        <w:fldChar w:fldCharType="end"/>
      </w:r>
      <w:r>
        <w:t xml:space="preserve"> </w:t>
      </w:r>
      <w:r w:rsidR="00B03763">
        <w:t xml:space="preserve">vyobrazuje porovnání vybraných </w:t>
      </w:r>
      <w:r w:rsidR="003874B7">
        <w:t xml:space="preserve">open-source </w:t>
      </w:r>
      <w:r w:rsidR="00B03763">
        <w:t>SAST nástrojů podle zvolených kritérií.</w:t>
      </w:r>
    </w:p>
    <w:p w14:paraId="62739FF9" w14:textId="7CF3012E" w:rsidR="00087322" w:rsidRDefault="00087322" w:rsidP="00087322">
      <w:pPr>
        <w:pStyle w:val="Titulek"/>
        <w:keepNext/>
      </w:pPr>
      <w:bookmarkStart w:id="115" w:name="_Ref213867231"/>
      <w:bookmarkStart w:id="116" w:name="_Toc218968658"/>
      <w:r>
        <w:t xml:space="preserve">Tabulka </w:t>
      </w:r>
      <w:fldSimple w:instr=" SEQ Tabulka \* ARABIC ">
        <w:r w:rsidR="001D2882">
          <w:rPr>
            <w:noProof/>
          </w:rPr>
          <w:t>3</w:t>
        </w:r>
      </w:fldSimple>
      <w:bookmarkEnd w:id="115"/>
      <w:r>
        <w:t xml:space="preserve"> Srovnání SAST nástrojů</w:t>
      </w:r>
      <w:bookmarkEnd w:id="116"/>
    </w:p>
    <w:tbl>
      <w:tblPr>
        <w:tblStyle w:val="Prosttabulka5"/>
        <w:tblW w:w="8222" w:type="dxa"/>
        <w:tblLayout w:type="fixed"/>
        <w:tblLook w:val="06A0" w:firstRow="1" w:lastRow="0" w:firstColumn="1" w:lastColumn="0" w:noHBand="1" w:noVBand="1"/>
        <w:tblCaption w:val="Tabulka 1"/>
        <w:tblDescription w:val="Srovnání vybraných SAST nástrojů"/>
      </w:tblPr>
      <w:tblGrid>
        <w:gridCol w:w="2694"/>
        <w:gridCol w:w="1134"/>
        <w:gridCol w:w="850"/>
        <w:gridCol w:w="992"/>
        <w:gridCol w:w="993"/>
        <w:gridCol w:w="850"/>
        <w:gridCol w:w="709"/>
      </w:tblGrid>
      <w:tr w:rsidR="003874B7" w14:paraId="7B67B25B" w14:textId="77777777" w:rsidTr="00C3109F">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78758343" w14:textId="5C048916" w:rsidR="003874B7" w:rsidRPr="0035743F" w:rsidRDefault="003874B7" w:rsidP="1BF67874">
            <w:pPr>
              <w:jc w:val="left"/>
              <w:rPr>
                <w:b/>
                <w:bCs/>
              </w:rPr>
            </w:pPr>
            <w:r w:rsidRPr="0035743F">
              <w:rPr>
                <w:b/>
                <w:bCs/>
              </w:rPr>
              <w:t>SAST nástroj</w:t>
            </w:r>
          </w:p>
        </w:tc>
        <w:tc>
          <w:tcPr>
            <w:tcW w:w="1134" w:type="dxa"/>
          </w:tcPr>
          <w:p w14:paraId="342EF950" w14:textId="621D9792"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Jazyky</w:t>
            </w:r>
          </w:p>
        </w:tc>
        <w:tc>
          <w:tcPr>
            <w:tcW w:w="850" w:type="dxa"/>
          </w:tcPr>
          <w:p w14:paraId="60ACFFA6" w14:textId="65908CCD"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GUI</w:t>
            </w:r>
          </w:p>
        </w:tc>
        <w:tc>
          <w:tcPr>
            <w:tcW w:w="992" w:type="dxa"/>
          </w:tcPr>
          <w:p w14:paraId="4E402273" w14:textId="2DCE8CF3"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CI/CD</w:t>
            </w:r>
          </w:p>
        </w:tc>
        <w:tc>
          <w:tcPr>
            <w:tcW w:w="993" w:type="dxa"/>
          </w:tcPr>
          <w:p w14:paraId="2A67D109" w14:textId="358D46BA" w:rsidR="003874B7" w:rsidRPr="0035743F" w:rsidRDefault="00C3109F"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Reporty</w:t>
            </w:r>
          </w:p>
        </w:tc>
        <w:tc>
          <w:tcPr>
            <w:tcW w:w="850" w:type="dxa"/>
          </w:tcPr>
          <w:p w14:paraId="08BCABDA" w14:textId="4F53CAEF"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Cloud</w:t>
            </w:r>
          </w:p>
        </w:tc>
        <w:tc>
          <w:tcPr>
            <w:tcW w:w="709" w:type="dxa"/>
          </w:tcPr>
          <w:p w14:paraId="500B7E4C" w14:textId="4C6EDE66"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IDE</w:t>
            </w:r>
          </w:p>
        </w:tc>
      </w:tr>
      <w:tr w:rsidR="003874B7" w14:paraId="27628DE4"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36530029" w14:textId="5FCE0BCD" w:rsidR="003874B7" w:rsidRDefault="003874B7" w:rsidP="00C3109F">
            <w:pPr>
              <w:jc w:val="left"/>
            </w:pPr>
            <w:r>
              <w:t xml:space="preserve">CodeQL </w:t>
            </w:r>
            <w:r>
              <w:fldChar w:fldCharType="begin"/>
            </w:r>
            <w:r>
              <w:instrText xml:space="preserve"> REF _Ref213652172 \r \h </w:instrText>
            </w:r>
            <w:r w:rsidR="00C3109F">
              <w:instrText xml:space="preserve"> \* MERGEFORMAT </w:instrText>
            </w:r>
            <w:r>
              <w:fldChar w:fldCharType="separate"/>
            </w:r>
            <w:r w:rsidR="001D2882">
              <w:t>[44]</w:t>
            </w:r>
            <w:r>
              <w:fldChar w:fldCharType="end"/>
            </w:r>
            <w:r>
              <w:fldChar w:fldCharType="begin"/>
            </w:r>
            <w:r>
              <w:instrText xml:space="preserve"> REF _Ref213652223 \r \h </w:instrText>
            </w:r>
            <w:r w:rsidR="00C3109F">
              <w:instrText xml:space="preserve"> \* MERGEFORMAT </w:instrText>
            </w:r>
            <w:r>
              <w:fldChar w:fldCharType="separate"/>
            </w:r>
            <w:r w:rsidR="001D2882">
              <w:t>[45]</w:t>
            </w:r>
            <w:r>
              <w:fldChar w:fldCharType="end"/>
            </w:r>
            <w:r>
              <w:fldChar w:fldCharType="begin"/>
            </w:r>
            <w:r>
              <w:instrText xml:space="preserve"> REF _Ref213654714 \r \h </w:instrText>
            </w:r>
            <w:r w:rsidR="00C3109F">
              <w:instrText xml:space="preserve"> \* MERGEFORMAT </w:instrText>
            </w:r>
            <w:r>
              <w:fldChar w:fldCharType="separate"/>
            </w:r>
            <w:r w:rsidR="001D2882">
              <w:t>[46]</w:t>
            </w:r>
            <w:r>
              <w:fldChar w:fldCharType="end"/>
            </w:r>
          </w:p>
        </w:tc>
        <w:tc>
          <w:tcPr>
            <w:tcW w:w="1134" w:type="dxa"/>
          </w:tcPr>
          <w:p w14:paraId="2203173A" w14:textId="52D964E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3DC462F5" w14:textId="03726BB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3"/>
            </w:r>
          </w:p>
        </w:tc>
        <w:tc>
          <w:tcPr>
            <w:tcW w:w="992" w:type="dxa"/>
          </w:tcPr>
          <w:p w14:paraId="12675F95" w14:textId="4741753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4"/>
            </w:r>
          </w:p>
        </w:tc>
        <w:tc>
          <w:tcPr>
            <w:tcW w:w="993" w:type="dxa"/>
          </w:tcPr>
          <w:p w14:paraId="1886CB6F" w14:textId="410BAED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C3D40AE" w14:textId="4022D38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742B9140" w14:textId="4ACCF0A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7BFA0050"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2B9532C" w14:textId="6DCE43EE" w:rsidR="003874B7" w:rsidRDefault="003874B7" w:rsidP="00C3109F">
            <w:pPr>
              <w:jc w:val="left"/>
            </w:pPr>
            <w:r>
              <w:t xml:space="preserve">GitLab SAST </w:t>
            </w:r>
            <w:r>
              <w:fldChar w:fldCharType="begin"/>
            </w:r>
            <w:r>
              <w:instrText xml:space="preserve"> REF _Ref213655952 \r \h </w:instrText>
            </w:r>
            <w:r w:rsidR="00C3109F">
              <w:instrText xml:space="preserve"> \* MERGEFORMAT </w:instrText>
            </w:r>
            <w:r>
              <w:fldChar w:fldCharType="separate"/>
            </w:r>
            <w:r w:rsidR="001D2882">
              <w:t>[47]</w:t>
            </w:r>
            <w:r>
              <w:fldChar w:fldCharType="end"/>
            </w:r>
            <w:r>
              <w:fldChar w:fldCharType="begin"/>
            </w:r>
            <w:r>
              <w:instrText xml:space="preserve"> REF _Ref213670819 \r \h </w:instrText>
            </w:r>
            <w:r w:rsidR="00C3109F">
              <w:instrText xml:space="preserve"> \* MERGEFORMAT </w:instrText>
            </w:r>
            <w:r>
              <w:fldChar w:fldCharType="separate"/>
            </w:r>
            <w:r w:rsidR="001D2882">
              <w:t>[48]</w:t>
            </w:r>
            <w:r>
              <w:fldChar w:fldCharType="end"/>
            </w:r>
          </w:p>
        </w:tc>
        <w:tc>
          <w:tcPr>
            <w:tcW w:w="1134" w:type="dxa"/>
          </w:tcPr>
          <w:p w14:paraId="76E7A0F0" w14:textId="2E4275F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75A3A2BE" w14:textId="623C6E5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5"/>
            </w:r>
          </w:p>
        </w:tc>
        <w:tc>
          <w:tcPr>
            <w:tcW w:w="992" w:type="dxa"/>
          </w:tcPr>
          <w:p w14:paraId="198D5F61" w14:textId="2956DB5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1B8C6DF0" w14:textId="487C43C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52A93AE" w14:textId="0B40B86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2DA5C1" w14:textId="7965B67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080EDD8"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12D3CCB9" w14:textId="73E72321" w:rsidR="003874B7" w:rsidRDefault="003874B7" w:rsidP="00C3109F">
            <w:pPr>
              <w:jc w:val="left"/>
            </w:pPr>
            <w:r>
              <w:t xml:space="preserve">SonarQube </w:t>
            </w:r>
            <w:r>
              <w:fldChar w:fldCharType="begin"/>
            </w:r>
            <w:r>
              <w:instrText xml:space="preserve"> REF _Ref213672059 \r \h </w:instrText>
            </w:r>
            <w:r w:rsidR="00C3109F">
              <w:instrText xml:space="preserve"> \* MERGEFORMAT </w:instrText>
            </w:r>
            <w:r>
              <w:fldChar w:fldCharType="separate"/>
            </w:r>
            <w:r w:rsidR="001D2882">
              <w:t>[49]</w:t>
            </w:r>
            <w:r>
              <w:fldChar w:fldCharType="end"/>
            </w:r>
            <w:r>
              <w:fldChar w:fldCharType="begin"/>
            </w:r>
            <w:r>
              <w:instrText xml:space="preserve"> REF _Ref213672065 \r \h </w:instrText>
            </w:r>
            <w:r w:rsidR="00C3109F">
              <w:instrText xml:space="preserve"> \* MERGEFORMAT </w:instrText>
            </w:r>
            <w:r>
              <w:fldChar w:fldCharType="separate"/>
            </w:r>
            <w:r w:rsidR="001D2882">
              <w:t>[50]</w:t>
            </w:r>
            <w:r>
              <w:fldChar w:fldCharType="end"/>
            </w:r>
            <w:r>
              <w:fldChar w:fldCharType="begin"/>
            </w:r>
            <w:r>
              <w:instrText xml:space="preserve"> REF _Ref213673294 \r \h </w:instrText>
            </w:r>
            <w:r w:rsidR="00C3109F">
              <w:instrText xml:space="preserve"> \* MERGEFORMAT </w:instrText>
            </w:r>
            <w:r>
              <w:fldChar w:fldCharType="separate"/>
            </w:r>
            <w:r w:rsidR="001D2882">
              <w:t>[51]</w:t>
            </w:r>
            <w:r>
              <w:fldChar w:fldCharType="end"/>
            </w:r>
          </w:p>
        </w:tc>
        <w:tc>
          <w:tcPr>
            <w:tcW w:w="1134" w:type="dxa"/>
          </w:tcPr>
          <w:p w14:paraId="61FACB4C" w14:textId="21A4AB2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4DB4BFB1" w14:textId="7ECCFA4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BFF71B0" w14:textId="2227088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3CB87CB" w14:textId="4E7F65C8"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B2ECE07" w14:textId="087086B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5116BAA3" w14:textId="5FED0B3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98883E6"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FBA772F" w14:textId="3482BE37" w:rsidR="003874B7" w:rsidRDefault="003874B7" w:rsidP="00C3109F">
            <w:pPr>
              <w:jc w:val="left"/>
            </w:pPr>
            <w:r>
              <w:t xml:space="preserve">Snyk </w:t>
            </w:r>
            <w:r>
              <w:fldChar w:fldCharType="begin"/>
            </w:r>
            <w:r>
              <w:instrText xml:space="preserve"> REF _Ref213675421 \r \h </w:instrText>
            </w:r>
            <w:r w:rsidR="00C3109F">
              <w:instrText xml:space="preserve"> \* MERGEFORMAT </w:instrText>
            </w:r>
            <w:r>
              <w:fldChar w:fldCharType="separate"/>
            </w:r>
            <w:r w:rsidR="001D2882">
              <w:t>[52]</w:t>
            </w:r>
            <w:r>
              <w:fldChar w:fldCharType="end"/>
            </w:r>
            <w:r>
              <w:fldChar w:fldCharType="begin"/>
            </w:r>
            <w:r>
              <w:instrText xml:space="preserve"> REF _Ref213675422 \r \h </w:instrText>
            </w:r>
            <w:r w:rsidR="00C3109F">
              <w:instrText xml:space="preserve"> \* MERGEFORMAT </w:instrText>
            </w:r>
            <w:r>
              <w:fldChar w:fldCharType="separate"/>
            </w:r>
            <w:r w:rsidR="001D2882">
              <w:t>[53]</w:t>
            </w:r>
            <w:r>
              <w:fldChar w:fldCharType="end"/>
            </w:r>
            <w:r>
              <w:fldChar w:fldCharType="begin"/>
            </w:r>
            <w:r>
              <w:instrText xml:space="preserve"> REF _Ref213675424 \r \h </w:instrText>
            </w:r>
            <w:r w:rsidR="00C3109F">
              <w:instrText xml:space="preserve"> \* MERGEFORMAT </w:instrText>
            </w:r>
            <w:r>
              <w:fldChar w:fldCharType="separate"/>
            </w:r>
            <w:r w:rsidR="001D2882">
              <w:t>[54]</w:t>
            </w:r>
            <w:r>
              <w:fldChar w:fldCharType="end"/>
            </w:r>
            <w:r>
              <w:fldChar w:fldCharType="begin"/>
            </w:r>
            <w:r>
              <w:instrText xml:space="preserve"> REF _Ref213675425 \r \h </w:instrText>
            </w:r>
            <w:r w:rsidR="00C3109F">
              <w:instrText xml:space="preserve"> \* MERGEFORMAT </w:instrText>
            </w:r>
            <w:r>
              <w:fldChar w:fldCharType="separate"/>
            </w:r>
            <w:r w:rsidR="001D2882">
              <w:t>[55]</w:t>
            </w:r>
            <w:r>
              <w:fldChar w:fldCharType="end"/>
            </w:r>
          </w:p>
        </w:tc>
        <w:tc>
          <w:tcPr>
            <w:tcW w:w="1134" w:type="dxa"/>
          </w:tcPr>
          <w:p w14:paraId="37502128" w14:textId="6DD0E40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4A72A130" w14:textId="2A395EA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2D91E006" w14:textId="75F0EB7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7B242A1" w14:textId="3685E09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424065B1" w14:textId="4037A6B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78029E2F" w14:textId="4905C8B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E26F2CE"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E4B9557" w14:textId="2BCB662F" w:rsidR="003874B7" w:rsidRPr="00EE58DD" w:rsidRDefault="003874B7" w:rsidP="00C3109F">
            <w:pPr>
              <w:jc w:val="left"/>
              <w:rPr>
                <w:i w:val="0"/>
                <w:iCs w:val="0"/>
              </w:rPr>
            </w:pPr>
            <w:r>
              <w:t xml:space="preserve">Bearer </w:t>
            </w:r>
            <w:r>
              <w:fldChar w:fldCharType="begin"/>
            </w:r>
            <w:r>
              <w:instrText xml:space="preserve"> REF _Ref213677466 \r \h </w:instrText>
            </w:r>
            <w:r w:rsidR="00C3109F">
              <w:instrText xml:space="preserve"> \* MERGEFORMAT </w:instrText>
            </w:r>
            <w:r>
              <w:fldChar w:fldCharType="separate"/>
            </w:r>
            <w:r w:rsidR="001D2882">
              <w:t>[56]</w:t>
            </w:r>
            <w:r>
              <w:fldChar w:fldCharType="end"/>
            </w:r>
            <w:r>
              <w:fldChar w:fldCharType="begin"/>
            </w:r>
            <w:r>
              <w:instrText xml:space="preserve"> REF _Ref213677468 \r \h </w:instrText>
            </w:r>
            <w:r w:rsidR="00C3109F">
              <w:instrText xml:space="preserve"> \* MERGEFORMAT </w:instrText>
            </w:r>
            <w:r>
              <w:fldChar w:fldCharType="separate"/>
            </w:r>
            <w:r w:rsidR="001D2882">
              <w:t>[57]</w:t>
            </w:r>
            <w:r>
              <w:fldChar w:fldCharType="end"/>
            </w:r>
            <w:r>
              <w:fldChar w:fldCharType="begin"/>
            </w:r>
            <w:r>
              <w:instrText xml:space="preserve"> REF _Ref213677469 \r \h </w:instrText>
            </w:r>
            <w:r w:rsidR="00C3109F">
              <w:instrText xml:space="preserve"> \* MERGEFORMAT </w:instrText>
            </w:r>
            <w:r>
              <w:fldChar w:fldCharType="separate"/>
            </w:r>
            <w:r w:rsidR="001D2882">
              <w:t>[58]</w:t>
            </w:r>
            <w:r>
              <w:fldChar w:fldCharType="end"/>
            </w:r>
          </w:p>
        </w:tc>
        <w:tc>
          <w:tcPr>
            <w:tcW w:w="1134" w:type="dxa"/>
          </w:tcPr>
          <w:p w14:paraId="5B23138E" w14:textId="013D2F4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r>
              <w:rPr>
                <w:rStyle w:val="Znakapoznpodarou"/>
              </w:rPr>
              <w:footnoteReference w:id="6"/>
            </w:r>
          </w:p>
        </w:tc>
        <w:tc>
          <w:tcPr>
            <w:tcW w:w="850" w:type="dxa"/>
          </w:tcPr>
          <w:p w14:paraId="3D8EFFF3" w14:textId="34F8192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1A125E71" w14:textId="6F29E30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274958C" w14:textId="6554541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6447B1C" w14:textId="38851A7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7DD6C7F" w14:textId="38A96204"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r>
      <w:tr w:rsidR="003874B7" w14:paraId="36300EC3"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4C2C462" w14:textId="72FAB375" w:rsidR="003874B7" w:rsidRDefault="003874B7" w:rsidP="00C3109F">
            <w:pPr>
              <w:jc w:val="left"/>
            </w:pPr>
            <w:r>
              <w:t xml:space="preserve">Aikido </w:t>
            </w:r>
            <w:r>
              <w:fldChar w:fldCharType="begin"/>
            </w:r>
            <w:r>
              <w:instrText xml:space="preserve"> REF _Ref213679442 \r \h </w:instrText>
            </w:r>
            <w:r w:rsidR="00C3109F">
              <w:instrText xml:space="preserve"> \* MERGEFORMAT </w:instrText>
            </w:r>
            <w:r>
              <w:fldChar w:fldCharType="separate"/>
            </w:r>
            <w:r w:rsidR="001D2882">
              <w:t>[59]</w:t>
            </w:r>
            <w:r>
              <w:fldChar w:fldCharType="end"/>
            </w:r>
            <w:r>
              <w:fldChar w:fldCharType="begin"/>
            </w:r>
            <w:r>
              <w:instrText xml:space="preserve"> REF _Ref213679443 \r \h </w:instrText>
            </w:r>
            <w:r w:rsidR="00C3109F">
              <w:instrText xml:space="preserve"> \* MERGEFORMAT </w:instrText>
            </w:r>
            <w:r>
              <w:fldChar w:fldCharType="separate"/>
            </w:r>
            <w:r w:rsidR="001D2882">
              <w:t>[60]</w:t>
            </w:r>
            <w:r>
              <w:fldChar w:fldCharType="end"/>
            </w:r>
          </w:p>
        </w:tc>
        <w:tc>
          <w:tcPr>
            <w:tcW w:w="1134" w:type="dxa"/>
          </w:tcPr>
          <w:p w14:paraId="6B980F72" w14:textId="226E0C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47436B29" w14:textId="72E99AC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46A5097" w14:textId="06E45C4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DD1683E" w14:textId="3179A2F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3A0E51C7" w14:textId="01B5C7E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F557FF" w14:textId="35C17DF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FABDF6F"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6CE6D176" w14:textId="5B9C131A" w:rsidR="003874B7" w:rsidRDefault="003874B7" w:rsidP="00C3109F">
            <w:pPr>
              <w:jc w:val="left"/>
            </w:pPr>
            <w:r>
              <w:t xml:space="preserve">Horusec </w:t>
            </w:r>
            <w:r>
              <w:fldChar w:fldCharType="begin"/>
            </w:r>
            <w:r>
              <w:instrText xml:space="preserve"> REF _Ref213680418 \r \h </w:instrText>
            </w:r>
            <w:r w:rsidR="00C3109F">
              <w:instrText xml:space="preserve"> \* MERGEFORMAT </w:instrText>
            </w:r>
            <w:r>
              <w:fldChar w:fldCharType="separate"/>
            </w:r>
            <w:r w:rsidR="001D2882">
              <w:t>[61]</w:t>
            </w:r>
            <w:r>
              <w:fldChar w:fldCharType="end"/>
            </w:r>
            <w:r>
              <w:fldChar w:fldCharType="begin"/>
            </w:r>
            <w:r>
              <w:instrText xml:space="preserve"> REF _Ref213680419 \r \h </w:instrText>
            </w:r>
            <w:r w:rsidR="00C3109F">
              <w:instrText xml:space="preserve"> \* MERGEFORMAT </w:instrText>
            </w:r>
            <w:r>
              <w:fldChar w:fldCharType="separate"/>
            </w:r>
            <w:r w:rsidR="001D2882">
              <w:t>[62]</w:t>
            </w:r>
            <w:r>
              <w:fldChar w:fldCharType="end"/>
            </w:r>
          </w:p>
        </w:tc>
        <w:tc>
          <w:tcPr>
            <w:tcW w:w="1134" w:type="dxa"/>
          </w:tcPr>
          <w:p w14:paraId="03B660AB" w14:textId="0C3E419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D4018A4" w14:textId="00C4B88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9CFACD8" w14:textId="195C30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44F79FE1" w14:textId="17C2705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18FE319" w14:textId="6E5B16E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18ABA715" w14:textId="22059DFD"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bl>
    <w:p w14:paraId="32FA8887" w14:textId="4A8D86EF" w:rsidR="00A812A6" w:rsidRPr="005B2332" w:rsidRDefault="00D4115E" w:rsidP="005B2332">
      <w:pPr>
        <w:spacing w:before="0" w:after="160" w:line="259" w:lineRule="auto"/>
        <w:rPr>
          <w:iCs/>
        </w:rPr>
      </w:pPr>
      <w:r>
        <w:t>Z porovnání vyplývá, že každý z vybraných nástrojů podporuje alespoň 10</w:t>
      </w:r>
      <w:r w:rsidR="008107C6">
        <w:t xml:space="preserve"> </w:t>
      </w:r>
      <w:r>
        <w:t>programovacích jazyků. Nejvyšší počet podporovaných programovacích jazyků n</w:t>
      </w:r>
      <w:r w:rsidR="00790A9A">
        <w:t>a</w:t>
      </w:r>
      <w:r>
        <w:t>bízí SonarQube, a to celkem 40.</w:t>
      </w:r>
      <w:r w:rsidR="009B4E1C">
        <w:t xml:space="preserve"> Všechny analyzované nástroje, až na Bearer, poskytují grafické uživatelské rozhraní (GUI), tedy přehledné vizuální prostředí, které umožňuje práci s nástrojem bez nutnosti používat příkazovou řádku. Integrace do CI/CD je podporována u všech z uvedených nástrojů. Možnost generování reportů je dostupná ve všech </w:t>
      </w:r>
      <w:r w:rsidR="008107C6">
        <w:t>případech kromě nástroje Aikido.</w:t>
      </w:r>
      <w:r w:rsidR="00DC1CC2">
        <w:t xml:space="preserve"> Cloudové řešení nenabízí pouze Horusec </w:t>
      </w:r>
      <w:r w:rsidR="00783662">
        <w:br/>
      </w:r>
      <w:r w:rsidR="00DC1CC2">
        <w:t xml:space="preserve">a CodeQL a co se týče podpory integrovaného vývojového prostředí (IDE), chybí </w:t>
      </w:r>
      <w:r w:rsidR="00830573">
        <w:t>výhradně</w:t>
      </w:r>
      <w:r w:rsidR="00DC1CC2">
        <w:t xml:space="preserve"> u nástroje Bearer.</w:t>
      </w:r>
    </w:p>
    <w:p w14:paraId="63DA090C" w14:textId="190B0D2F" w:rsidR="00CA1526" w:rsidRDefault="00A812A6" w:rsidP="00A812A6">
      <w:pPr>
        <w:pStyle w:val="Nadpis1"/>
      </w:pPr>
      <w:bookmarkStart w:id="117" w:name="_Toc218357369"/>
      <w:r>
        <w:lastRenderedPageBreak/>
        <w:t>Praktická část</w:t>
      </w:r>
      <w:bookmarkEnd w:id="117"/>
    </w:p>
    <w:p w14:paraId="58057B12" w14:textId="7C7F2D0D" w:rsidR="009909AC" w:rsidRPr="009909AC" w:rsidRDefault="009909AC" w:rsidP="009909AC">
      <w:pPr>
        <w:pStyle w:val="Pokraovn"/>
      </w:pPr>
      <w:r>
        <w:t>Následující kapitola se věnuje praktickému nasazení nástrojů pro statickou analýzu zdrojového kódu (SAST).</w:t>
      </w:r>
      <w:r w:rsidR="00E848C7">
        <w:t xml:space="preserve"> V úvodu kapitoly </w:t>
      </w:r>
      <w:r w:rsidR="00DE52FC">
        <w:t>jsou nejprve představeny použité nástroje, včetně jejich rozdělení na nástroje provozované v cloudovém prostředí a nástroje nasazované lokálně. Zároveň jsou zde uvedeny podpůrné technologie využité v rámci práce, konkrétně Docker, Windows Subsystem for Linux (WSL) a repozitáře na platformách GitHub a GitLab.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SAST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w:t>
      </w:r>
      <w:r w:rsidR="00BC1510">
        <w:t xml:space="preserve"> vybrané typy zranitelností. Na základě těchto výsledků je vedena diskuze a formulována doporučení pro efektivní využití SAST nástrojů v praxi.</w:t>
      </w:r>
    </w:p>
    <w:p w14:paraId="7EAAC108" w14:textId="695293DE" w:rsidR="00A812A6" w:rsidRDefault="00393A8F" w:rsidP="00393A8F">
      <w:pPr>
        <w:pStyle w:val="Nadpis2"/>
      </w:pPr>
      <w:bookmarkStart w:id="118" w:name="_Toc218357370"/>
      <w:r>
        <w:t>Výběr technologií</w:t>
      </w:r>
      <w:bookmarkEnd w:id="118"/>
    </w:p>
    <w:p w14:paraId="64D5C730" w14:textId="4504430F" w:rsidR="007E296A" w:rsidRPr="007E296A" w:rsidRDefault="007E296A" w:rsidP="007E296A">
      <w:r>
        <w:t xml:space="preserve">Pro testování a porovnání jsou použity nástroje, které byly již uvedeny v kapitole </w:t>
      </w:r>
      <w:r>
        <w:fldChar w:fldCharType="begin"/>
      </w:r>
      <w:r>
        <w:instrText xml:space="preserve"> REF _Ref217653035 \r \h </w:instrText>
      </w:r>
      <w:r>
        <w:fldChar w:fldCharType="separate"/>
      </w:r>
      <w:r w:rsidR="001D2882">
        <w:t>1.3.3</w:t>
      </w:r>
      <w:r>
        <w:fldChar w:fldCharType="end"/>
      </w:r>
      <w:r>
        <w:t xml:space="preserve">, jedná se konkrétně o </w:t>
      </w:r>
      <w:r w:rsidR="00713B00">
        <w:t>CodeQL</w:t>
      </w:r>
      <w:r>
        <w:t>, GitLab SAST, SonarQube, Snyk, Bearer, Aikido a Horusec.</w:t>
      </w:r>
      <w:r w:rsidR="001032D3">
        <w:t xml:space="preserve"> Tyto nástroje jsou využity k analýze zranitelného kódu webové aplikace a následně porovnány na základě předem stanovených hodnoticích metrik. Z hlediska způsobu nasazení jsou nástroje rozděleny na cloudová a lokálně provozovaná řešení. Cloudově jsou využity nástroje GitLab SAST, Snyk, Aikido a</w:t>
      </w:r>
      <w:r w:rsidR="00713B00">
        <w:t> </w:t>
      </w:r>
      <w:r w:rsidR="001032D3">
        <w:t xml:space="preserve">Bearer, zatímco lokálně </w:t>
      </w:r>
      <w:r w:rsidR="00FF40AC">
        <w:t xml:space="preserve">jsou nasazeny nástroje </w:t>
      </w:r>
      <w:r w:rsidR="00713B00">
        <w:t>CodeQL</w:t>
      </w:r>
      <w:r w:rsidR="00FF40AC">
        <w:t>, SonarQube a</w:t>
      </w:r>
      <w:r w:rsidR="00713B00">
        <w:t> </w:t>
      </w:r>
      <w:r w:rsidR="00FF40AC">
        <w:t>Horusec. Toto rozdělení umožňuje porovnat rozdíly mezi cloudovým a lokálním přístupem ke statické analýze zdrojového kódu. Pro zajištění jednotného, izolovaného a opakovatelného testovacího prostředí jsou v rámci praktické části využity technologie Docker a Windows Subsystem for Linux (WSL).</w:t>
      </w:r>
    </w:p>
    <w:p w14:paraId="6D71C037" w14:textId="67A7BD9D" w:rsidR="00A32502" w:rsidRDefault="00A32502" w:rsidP="00A32502">
      <w:pPr>
        <w:pStyle w:val="Nadpis2"/>
      </w:pPr>
      <w:bookmarkStart w:id="119" w:name="_Toc218357371"/>
      <w:r>
        <w:lastRenderedPageBreak/>
        <w:t>Příprava prostředí</w:t>
      </w:r>
      <w:bookmarkEnd w:id="119"/>
    </w:p>
    <w:p w14:paraId="10E16089" w14:textId="7D36D9CA" w:rsidR="00D60A64" w:rsidRDefault="00D60A64" w:rsidP="00AB363E">
      <w:r>
        <w:t xml:space="preserve">V rámci projektu je důležité vybrat zranitelnou webovou aplikaci. </w:t>
      </w:r>
      <w:r w:rsidR="001B40B4">
        <w:t>Statická analýza je provedena</w:t>
      </w:r>
      <w:r>
        <w:t xml:space="preserve"> na velmi známé a široce používané webové aplikaci OWASP Juice Shop</w:t>
      </w:r>
      <w:r w:rsidR="001C536E">
        <w:t xml:space="preserve"> </w:t>
      </w:r>
      <w:r w:rsidR="001C536E">
        <w:fldChar w:fldCharType="begin"/>
      </w:r>
      <w:r w:rsidR="001C536E">
        <w:instrText xml:space="preserve"> REF _Ref218265792 \w \h </w:instrText>
      </w:r>
      <w:r w:rsidR="001C536E">
        <w:fldChar w:fldCharType="separate"/>
      </w:r>
      <w:r w:rsidR="001D2882">
        <w:t>[66]</w:t>
      </w:r>
      <w:r w:rsidR="001C536E">
        <w:fldChar w:fldCharType="end"/>
      </w:r>
      <w:r>
        <w:t>. Tato aplikace je vyvíjena organizací OWASP (</w:t>
      </w:r>
      <w:r w:rsidR="00922F6D">
        <w:t xml:space="preserve">Open </w:t>
      </w:r>
      <w:proofErr w:type="gramStart"/>
      <w:r>
        <w:t>Web</w:t>
      </w:r>
      <w:proofErr w:type="gramEnd"/>
      <w:r>
        <w:t xml:space="preserve"> Application Security Project) a slouží především k výuce a testování webových bezpečnostních zranitelností, které odpovídají nejčastějším rizikům definovaným v seznamu OWASP Top 10. </w:t>
      </w:r>
    </w:p>
    <w:p w14:paraId="29A532B9" w14:textId="77777777" w:rsidR="00D60A64" w:rsidRDefault="00D60A64" w:rsidP="00AB363E">
      <w:r>
        <w:t xml:space="preserve">Zvolená aplikace je forknuta do vlastního repozitáře na platformách GitHub a GitLab, aby bylo možné s projektem pracovat nezávisle na původním autorovi a bezpečně provádět úpravy bez zásahu do originálního repozitáře. </w:t>
      </w:r>
    </w:p>
    <w:p w14:paraId="1423113D" w14:textId="076043B6" w:rsidR="00AB363E" w:rsidRDefault="00D60A64" w:rsidP="00AB363E">
      <w:r>
        <w:t>Pro vytvoření vhodného vývojového a testovacího prostředí je na operačním systému Windows nainstalována technologie Windows Subsystem for Linux (WSL). Jako linuxová distribuce je použita Ubuntu 24.04 LTS, která poskytuje stabilní a aktuální prostředí pro práci s linuxovými nástroji.</w:t>
      </w:r>
    </w:p>
    <w:p w14:paraId="13124B6D" w14:textId="55463549" w:rsidR="00D60A64" w:rsidRPr="00AB363E" w:rsidRDefault="00D60A64" w:rsidP="00AB363E">
      <w:r>
        <w:t>Současně je nainstalován</w:t>
      </w:r>
      <w:r w:rsidR="00ED1096">
        <w:t>a</w:t>
      </w:r>
      <w:r>
        <w:t xml:space="preserve"> i </w:t>
      </w:r>
      <w:r w:rsidR="00ED1096">
        <w:t xml:space="preserve">technologie </w:t>
      </w:r>
      <w:r>
        <w:t xml:space="preserve">Docker, </w:t>
      </w:r>
      <w:r w:rsidR="00ED1096">
        <w:t xml:space="preserve">která </w:t>
      </w:r>
      <w:r>
        <w:t>umožňuje spouštění aplikací v kontejnerech. Docker je využíván k nasazení zranitelností aplikace do izolovaného prostředí, což je z hlediska bezpečnostního testování klíčové.</w:t>
      </w:r>
    </w:p>
    <w:p w14:paraId="2A34ECA0" w14:textId="3934CD54" w:rsidR="00393A8F" w:rsidRDefault="005F21D1" w:rsidP="00EE3BF8">
      <w:pPr>
        <w:pStyle w:val="Nadpis2"/>
      </w:pPr>
      <w:r>
        <w:t xml:space="preserve"> </w:t>
      </w:r>
      <w:bookmarkStart w:id="120" w:name="_Toc218357372"/>
      <w:r w:rsidR="00EE3BF8">
        <w:t>Testování SAST nástrojů</w:t>
      </w:r>
      <w:bookmarkEnd w:id="120"/>
    </w:p>
    <w:p w14:paraId="098C2E8C" w14:textId="684C98B4" w:rsidR="00791437" w:rsidRDefault="004120F2" w:rsidP="006253F7">
      <w:pPr>
        <w:pStyle w:val="Pokraovn"/>
      </w:pPr>
      <w:r>
        <w:t>V následujících podkapitolách je popsán</w:t>
      </w:r>
      <w:r w:rsidR="00B90BC7">
        <w:t xml:space="preserve"> proces nasazení, spuštění a </w:t>
      </w:r>
      <w:r w:rsidR="00660BE5">
        <w:t>vyhodnocení</w:t>
      </w:r>
      <w:r w:rsidR="00B90BC7">
        <w:t xml:space="preserve"> vybraných SAST nástrojů.</w:t>
      </w:r>
    </w:p>
    <w:p w14:paraId="46BEA07C" w14:textId="5A9388C8" w:rsidR="00791437" w:rsidRDefault="00EF54C2" w:rsidP="00C062F4">
      <w:pPr>
        <w:pStyle w:val="Nadpis3"/>
      </w:pPr>
      <w:bookmarkStart w:id="121" w:name="_Toc218357373"/>
      <w:r w:rsidRPr="007F3BE1">
        <w:t>GitLab SAST</w:t>
      </w:r>
      <w:bookmarkEnd w:id="121"/>
    </w:p>
    <w:p w14:paraId="6B2690C3" w14:textId="29B7C7E2" w:rsidR="00312A35" w:rsidRDefault="00C53229" w:rsidP="000910BD">
      <w:r>
        <w:t xml:space="preserve">Prvním krokem k úspěšné analýze je nastavení automatizace v nástroji GitLab CI/CD. V kořenovém adresáři projektu je nutno vytvořit konfigurační </w:t>
      </w:r>
      <w:proofErr w:type="gramStart"/>
      <w:r w:rsidRPr="00727DB4">
        <w:rPr>
          <w:i/>
          <w:iCs/>
        </w:rPr>
        <w:t>soubor</w:t>
      </w:r>
      <w:r w:rsidR="00727DB4">
        <w:rPr>
          <w:i/>
          <w:iCs/>
        </w:rPr>
        <w:t xml:space="preserve"> </w:t>
      </w:r>
      <w:r w:rsidRPr="00727DB4">
        <w:rPr>
          <w:i/>
          <w:iCs/>
        </w:rPr>
        <w:t>.</w:t>
      </w:r>
      <w:proofErr w:type="gramEnd"/>
      <w:r w:rsidRPr="00727DB4">
        <w:rPr>
          <w:i/>
          <w:iCs/>
        </w:rPr>
        <w:t>gitlab-ci.yml</w:t>
      </w:r>
      <w:r>
        <w:t>. Tento soubor slouží jako instrukční sada pro GitLab, která mu říká, jaké úkoly má provádět. Do těchto instrukcí</w:t>
      </w:r>
      <w:r w:rsidR="005C3009">
        <w:t xml:space="preserve"> pro statickou analýzu</w:t>
      </w:r>
      <w:r>
        <w:t xml:space="preserve"> spadá</w:t>
      </w:r>
      <w:r w:rsidR="009346BA">
        <w:t xml:space="preserve"> </w:t>
      </w:r>
      <w:r w:rsidR="005C3009">
        <w:t xml:space="preserve">část </w:t>
      </w:r>
      <w:r w:rsidR="009346BA" w:rsidRPr="00727DB4">
        <w:rPr>
          <w:i/>
          <w:iCs/>
        </w:rPr>
        <w:t>stages</w:t>
      </w:r>
      <w:r w:rsidR="009346BA">
        <w:t xml:space="preserve">, kde je vytvořen „šuplík“, v tomto projektu je pod názvem </w:t>
      </w:r>
      <w:r w:rsidR="009346BA" w:rsidRPr="00727DB4">
        <w:rPr>
          <w:i/>
          <w:iCs/>
        </w:rPr>
        <w:t>test</w:t>
      </w:r>
      <w:r w:rsidR="009346BA">
        <w:t xml:space="preserve">, dále je část instrukcí </w:t>
      </w:r>
      <w:r w:rsidR="009346BA" w:rsidRPr="00727DB4">
        <w:rPr>
          <w:i/>
          <w:iCs/>
        </w:rPr>
        <w:t>sast</w:t>
      </w:r>
      <w:r w:rsidR="009346BA">
        <w:t xml:space="preserve">, tedy vlastní název konkrétní práce, důležitou součástí je </w:t>
      </w:r>
      <w:r w:rsidR="009346BA" w:rsidRPr="00727DB4">
        <w:rPr>
          <w:i/>
          <w:iCs/>
        </w:rPr>
        <w:t>stage: test</w:t>
      </w:r>
      <w:r w:rsidR="009346BA">
        <w:t>, která propojuje konkrétní práci s časovým plánem a říká GitLabu, že tato analýza má proběhnout ve fázi</w:t>
      </w:r>
      <w:r w:rsidR="00660BE5">
        <w:t xml:space="preserve"> </w:t>
      </w:r>
      <w:r w:rsidR="009346BA">
        <w:t xml:space="preserve">testování a </w:t>
      </w:r>
      <w:r w:rsidR="009346BA">
        <w:lastRenderedPageBreak/>
        <w:t xml:space="preserve">jako poslední je </w:t>
      </w:r>
      <w:r w:rsidR="009346BA" w:rsidRPr="00727DB4">
        <w:rPr>
          <w:i/>
          <w:iCs/>
        </w:rPr>
        <w:t>include</w:t>
      </w:r>
      <w:r w:rsidR="009346BA">
        <w:t xml:space="preserve">, kde je </w:t>
      </w:r>
      <w:r w:rsidR="00D60B62">
        <w:t>uvedena cesta k šabloně</w:t>
      </w:r>
      <w:r w:rsidR="009346BA">
        <w:t xml:space="preserve"> pro bezpečnostní analýzu. </w:t>
      </w:r>
      <w:r w:rsidR="005C3009">
        <w:t xml:space="preserve">Tento kód </w:t>
      </w:r>
      <w:r w:rsidR="00312A35">
        <w:t xml:space="preserve">je vyobrazen </w:t>
      </w:r>
      <w:r w:rsidR="000910BD">
        <w:t xml:space="preserve">ve výpisu </w:t>
      </w:r>
      <w:r w:rsidR="000910BD">
        <w:fldChar w:fldCharType="begin"/>
      </w:r>
      <w:r w:rsidR="000910BD">
        <w:instrText xml:space="preserve"> REF _Ref218267336 \h \# 0 </w:instrText>
      </w:r>
      <w:r w:rsidR="000910BD">
        <w:fldChar w:fldCharType="separate"/>
      </w:r>
      <w:r w:rsidR="001D2882">
        <w:t>1</w:t>
      </w:r>
      <w:r w:rsidR="000910BD">
        <w:fldChar w:fldCharType="end"/>
      </w:r>
      <w:r w:rsidR="00312A35">
        <w:t>.</w:t>
      </w:r>
    </w:p>
    <w:p w14:paraId="2E1542FA" w14:textId="7D63E11C" w:rsidR="000910BD" w:rsidRPr="000910BD" w:rsidRDefault="000910BD" w:rsidP="000910BD">
      <w:pPr>
        <w:pStyle w:val="Titulek"/>
      </w:pPr>
      <w:bookmarkStart w:id="122" w:name="_Ref218267336"/>
      <w:r w:rsidRPr="000910BD">
        <w:t xml:space="preserve">Výpis </w:t>
      </w:r>
      <w:fldSimple w:instr=" SEQ Výpis \* ARABIC ">
        <w:r w:rsidR="004B21E1">
          <w:rPr>
            <w:noProof/>
          </w:rPr>
          <w:t>1</w:t>
        </w:r>
      </w:fldSimple>
      <w:bookmarkEnd w:id="122"/>
      <w:r w:rsidRPr="000910BD">
        <w:t xml:space="preserve"> Kód konfigurace statické analýzy v GitLab CI/CD</w:t>
      </w:r>
    </w:p>
    <w:bookmarkStart w:id="123" w:name="_MON_1772085954"/>
    <w:bookmarkEnd w:id="123"/>
    <w:p w14:paraId="1E07CF12" w14:textId="411431C0" w:rsidR="00727DB4" w:rsidRPr="00727DB4" w:rsidRDefault="000910BD" w:rsidP="00727DB4">
      <w:r>
        <w:object w:dxaOrig="9072" w:dyaOrig="1124" w14:anchorId="4E55D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51pt" o:ole="" o:bordertopcolor="this" o:borderbottomcolor="this">
            <v:imagedata r:id="rId38" o:title=""/>
            <w10:bordertop type="single" width="4"/>
            <w10:borderbottom type="single" width="4"/>
          </v:shape>
          <o:OLEObject Type="Embed" ProgID="Word.OpenDocumentText.12" ShapeID="_x0000_i1025" DrawAspect="Content" ObjectID="_1831789403" r:id="rId39"/>
        </w:object>
      </w:r>
    </w:p>
    <w:p w14:paraId="344443EE" w14:textId="1E785484" w:rsidR="00C53229" w:rsidRDefault="00C53229" w:rsidP="00791437">
      <w:pPr>
        <w:rPr>
          <w:color w:val="auto"/>
        </w:rPr>
      </w:pPr>
      <w:r>
        <w:t xml:space="preserve">Po uložení změn GitLab automaticky spustí tzv. </w:t>
      </w:r>
      <w:r w:rsidRPr="00814BD9">
        <w:rPr>
          <w:i/>
          <w:iCs/>
        </w:rPr>
        <w:t>Pipeline</w:t>
      </w:r>
      <w:r>
        <w:t xml:space="preserve">. V rámci fáze test se aktivuje </w:t>
      </w:r>
      <w:r w:rsidRPr="00814BD9">
        <w:rPr>
          <w:i/>
          <w:iCs/>
        </w:rPr>
        <w:t>job</w:t>
      </w:r>
      <w:r>
        <w:t xml:space="preserve"> </w:t>
      </w:r>
      <w:r w:rsidRPr="00270439">
        <w:rPr>
          <w:color w:val="000000" w:themeColor="text1"/>
        </w:rPr>
        <w:t xml:space="preserve">neboli úkol </w:t>
      </w:r>
      <w:r w:rsidRPr="00C53229">
        <w:rPr>
          <w:color w:val="auto"/>
        </w:rPr>
        <w:t>pojmenovaný</w:t>
      </w:r>
      <w:r>
        <w:rPr>
          <w:color w:val="8EAADB" w:themeColor="accent1" w:themeTint="99"/>
        </w:rPr>
        <w:t xml:space="preserve"> </w:t>
      </w:r>
      <w:r w:rsidRPr="00814BD9">
        <w:rPr>
          <w:i/>
          <w:iCs/>
          <w:color w:val="auto"/>
        </w:rPr>
        <w:t>semgrep-sast</w:t>
      </w:r>
      <w:r w:rsidRPr="00C53229">
        <w:rPr>
          <w:color w:val="auto"/>
        </w:rPr>
        <w:t>.</w:t>
      </w:r>
      <w:r w:rsidR="00756BEE">
        <w:rPr>
          <w:color w:val="auto"/>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2B650AD5" w14:textId="6529969E" w:rsidR="003866EC" w:rsidRDefault="00756BEE" w:rsidP="003866EC">
      <w:pPr>
        <w:rPr>
          <w:color w:val="auto"/>
        </w:rPr>
      </w:pPr>
      <w:r>
        <w:rPr>
          <w:color w:val="auto"/>
        </w:rPr>
        <w:t xml:space="preserve">Průběh analýzy je možné sledovat v reálném čase skrze konzoli daného úkolu. Po dokončení všech testů se stav </w:t>
      </w:r>
      <w:r w:rsidRPr="00814BD9">
        <w:rPr>
          <w:i/>
          <w:iCs/>
          <w:color w:val="auto"/>
        </w:rPr>
        <w:t>Pipeline</w:t>
      </w:r>
      <w:r>
        <w:rPr>
          <w:color w:val="auto"/>
        </w:rPr>
        <w:t xml:space="preserve"> </w:t>
      </w:r>
      <w:r w:rsidR="00DE45F7">
        <w:rPr>
          <w:color w:val="auto"/>
        </w:rPr>
        <w:t xml:space="preserve">změnil </w:t>
      </w:r>
      <w:r>
        <w:rPr>
          <w:color w:val="auto"/>
        </w:rPr>
        <w:t xml:space="preserve">na zelené </w:t>
      </w:r>
      <w:r w:rsidRPr="00814BD9">
        <w:rPr>
          <w:i/>
          <w:iCs/>
          <w:color w:val="auto"/>
        </w:rPr>
        <w:t>Passe</w:t>
      </w:r>
      <w:r w:rsidR="003866EC" w:rsidRPr="00814BD9">
        <w:rPr>
          <w:i/>
          <w:iCs/>
          <w:color w:val="auto"/>
        </w:rPr>
        <w:t>d</w:t>
      </w:r>
      <w:r w:rsidR="006B7DB7">
        <w:rPr>
          <w:color w:val="auto"/>
        </w:rPr>
        <w:t>,</w:t>
      </w:r>
      <w:r w:rsidR="003866EC">
        <w:rPr>
          <w:color w:val="auto"/>
        </w:rPr>
        <w:t xml:space="preserve"> jako je vidět na obrázku </w:t>
      </w:r>
      <w:r w:rsidR="00F64977">
        <w:rPr>
          <w:color w:val="auto"/>
        </w:rPr>
        <w:fldChar w:fldCharType="begin"/>
      </w:r>
      <w:r w:rsidR="00F64977">
        <w:rPr>
          <w:color w:val="auto"/>
        </w:rPr>
        <w:instrText xml:space="preserve"> REF _Ref217670660 \h \# 0 </w:instrText>
      </w:r>
      <w:r w:rsidR="00F64977">
        <w:rPr>
          <w:color w:val="auto"/>
        </w:rPr>
      </w:r>
      <w:r w:rsidR="00F64977">
        <w:rPr>
          <w:color w:val="auto"/>
        </w:rPr>
        <w:fldChar w:fldCharType="separate"/>
      </w:r>
      <w:r w:rsidR="001D2882">
        <w:rPr>
          <w:color w:val="auto"/>
        </w:rPr>
        <w:t>23</w:t>
      </w:r>
      <w:r w:rsidR="00F64977">
        <w:rPr>
          <w:color w:val="auto"/>
        </w:rPr>
        <w:fldChar w:fldCharType="end"/>
      </w:r>
      <w:r>
        <w:rPr>
          <w:color w:val="auto"/>
        </w:rPr>
        <w:t>, což potvrdí, že skenovací nástroje úspěšně prošly celý projekt a</w:t>
      </w:r>
      <w:r w:rsidR="006B7DB7">
        <w:rPr>
          <w:color w:val="auto"/>
        </w:rPr>
        <w:t> </w:t>
      </w:r>
      <w:r>
        <w:rPr>
          <w:color w:val="auto"/>
        </w:rPr>
        <w:t>vygenerovaly finální zprávu</w:t>
      </w:r>
      <w:r w:rsidR="006B7DB7">
        <w:rPr>
          <w:color w:val="auto"/>
        </w:rPr>
        <w:t xml:space="preserve"> (report)</w:t>
      </w:r>
      <w:r w:rsidR="003866EC">
        <w:rPr>
          <w:color w:val="auto"/>
        </w:rPr>
        <w:t>.</w:t>
      </w:r>
      <w:r w:rsidR="00DE45F7">
        <w:rPr>
          <w:color w:val="auto"/>
        </w:rPr>
        <w:t xml:space="preserve"> Celý proces, který zahrnuje přípravu prostředí, stažení kódu, </w:t>
      </w:r>
      <w:r w:rsidR="006B7DB7">
        <w:rPr>
          <w:color w:val="auto"/>
        </w:rPr>
        <w:t xml:space="preserve">samotnou analýzu </w:t>
      </w:r>
      <w:r w:rsidR="00DE45F7">
        <w:rPr>
          <w:color w:val="auto"/>
        </w:rPr>
        <w:t>a odeslání výsledků, proběhl za pouhou 1 minutu a 6 sekund</w:t>
      </w:r>
      <w:r w:rsidR="007840E0">
        <w:rPr>
          <w:color w:val="auto"/>
        </w:rPr>
        <w:t xml:space="preserve">. Tento čas je také vidět na obrázku </w:t>
      </w:r>
      <w:r w:rsidR="007840E0">
        <w:rPr>
          <w:color w:val="auto"/>
        </w:rPr>
        <w:fldChar w:fldCharType="begin"/>
      </w:r>
      <w:r w:rsidR="007840E0">
        <w:rPr>
          <w:color w:val="auto"/>
        </w:rPr>
        <w:instrText xml:space="preserve"> REF _Ref217670660 \h |# 0 </w:instrText>
      </w:r>
      <w:r w:rsidR="007840E0">
        <w:rPr>
          <w:color w:val="auto"/>
        </w:rPr>
      </w:r>
      <w:r w:rsidR="007840E0">
        <w:rPr>
          <w:color w:val="auto"/>
        </w:rPr>
        <w:fldChar w:fldCharType="separate"/>
      </w:r>
      <w:r w:rsidR="001D2882">
        <w:t xml:space="preserve">Obrázek </w:t>
      </w:r>
      <w:r w:rsidR="001D2882">
        <w:rPr>
          <w:noProof/>
        </w:rPr>
        <w:t>23</w:t>
      </w:r>
      <w:r w:rsidR="007840E0">
        <w:rPr>
          <w:color w:val="auto"/>
        </w:rPr>
        <w:fldChar w:fldCharType="end"/>
      </w:r>
      <w:r w:rsidR="00AD58F4">
        <w:rPr>
          <w:color w:val="auto"/>
        </w:rPr>
        <w:t xml:space="preserve"> </w:t>
      </w:r>
      <w:r w:rsidR="007840E0">
        <w:rPr>
          <w:color w:val="auto"/>
        </w:rPr>
        <w:t>u ikonky stopek.</w:t>
      </w:r>
    </w:p>
    <w:p w14:paraId="7E748ECA" w14:textId="77777777" w:rsidR="003866EC" w:rsidRDefault="003866EC" w:rsidP="003866EC">
      <w:pPr>
        <w:pStyle w:val="Obrzek"/>
        <w:keepNext/>
      </w:pPr>
      <w:r>
        <w:rPr>
          <w:noProof/>
        </w:rPr>
        <w:drawing>
          <wp:inline distT="0" distB="0" distL="0" distR="0" wp14:anchorId="5BDA46BA" wp14:editId="08C110CD">
            <wp:extent cx="5219700" cy="987425"/>
            <wp:effectExtent l="0" t="0" r="0"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40">
                      <a:extLst>
                        <a:ext uri="{28A0092B-C50C-407E-A947-70E740481C1C}">
                          <a14:useLocalDpi xmlns:a14="http://schemas.microsoft.com/office/drawing/2010/main" val="0"/>
                        </a:ext>
                      </a:extLst>
                    </a:blip>
                    <a:stretch>
                      <a:fillRect/>
                    </a:stretch>
                  </pic:blipFill>
                  <pic:spPr>
                    <a:xfrm>
                      <a:off x="0" y="0"/>
                      <a:ext cx="5219700" cy="987425"/>
                    </a:xfrm>
                    <a:prstGeom prst="rect">
                      <a:avLst/>
                    </a:prstGeom>
                  </pic:spPr>
                </pic:pic>
              </a:graphicData>
            </a:graphic>
          </wp:inline>
        </w:drawing>
      </w:r>
    </w:p>
    <w:p w14:paraId="3C43FDFE" w14:textId="66564608" w:rsidR="003866EC" w:rsidRDefault="003866EC" w:rsidP="003866EC">
      <w:pPr>
        <w:pStyle w:val="Titulek"/>
      </w:pPr>
      <w:bookmarkStart w:id="124" w:name="_Ref217670660"/>
      <w:bookmarkStart w:id="125" w:name="_Toc221174128"/>
      <w:r>
        <w:t xml:space="preserve">Obrázek </w:t>
      </w:r>
      <w:fldSimple w:instr=" SEQ Obrázek \* ARABIC ">
        <w:r w:rsidR="00522561">
          <w:rPr>
            <w:noProof/>
          </w:rPr>
          <w:t>23</w:t>
        </w:r>
      </w:fldSimple>
      <w:bookmarkEnd w:id="124"/>
      <w:r>
        <w:t xml:space="preserve"> Úspěšné provedení analýzy nástroje GitLab</w:t>
      </w:r>
      <w:bookmarkEnd w:id="125"/>
    </w:p>
    <w:p w14:paraId="6635A8DE" w14:textId="2DB7270F" w:rsidR="00F64977" w:rsidRDefault="00F64977" w:rsidP="00C10624">
      <w:r>
        <w:t xml:space="preserve">Jelikož bezplatná verze GitLabu standardně nenabízí grafické rozhraní pro zobrazení výsledků, </w:t>
      </w:r>
      <w:r w:rsidR="00EE3365">
        <w:t>bylo</w:t>
      </w:r>
      <w:r>
        <w:t xml:space="preserve"> nutné výsledky získat přímo z výstupních dat. Skener vygeneroval soubor </w:t>
      </w:r>
      <w:r w:rsidRPr="00814BD9">
        <w:rPr>
          <w:i/>
          <w:iCs/>
        </w:rPr>
        <w:t>gl-sast-</w:t>
      </w:r>
      <w:proofErr w:type="gramStart"/>
      <w:r w:rsidRPr="00814BD9">
        <w:rPr>
          <w:i/>
          <w:iCs/>
        </w:rPr>
        <w:t>report.json</w:t>
      </w:r>
      <w:proofErr w:type="gramEnd"/>
      <w:r>
        <w:t xml:space="preserve">, který </w:t>
      </w:r>
      <w:r w:rsidR="00EE3365">
        <w:t>byl</w:t>
      </w:r>
      <w:r>
        <w:t xml:space="preserve"> uložen v artefaktech daného úkolu. Tento soubor představuje surový, strojově čitelný seznam všech nalezených bezpečnostních hrozeb. Část tohoto souboru lze vidět </w:t>
      </w:r>
      <w:r w:rsidR="00586834">
        <w:t xml:space="preserve">ve výpisu </w:t>
      </w:r>
      <w:r w:rsidR="00586834">
        <w:fldChar w:fldCharType="begin"/>
      </w:r>
      <w:r w:rsidR="00586834">
        <w:instrText xml:space="preserve"> REF _Ref218267877 \h \# 0 </w:instrText>
      </w:r>
      <w:r w:rsidR="00586834">
        <w:fldChar w:fldCharType="separate"/>
      </w:r>
      <w:r w:rsidR="001D2882">
        <w:t>2</w:t>
      </w:r>
      <w:r w:rsidR="00586834">
        <w:fldChar w:fldCharType="end"/>
      </w:r>
      <w:r w:rsidR="00E4595C">
        <w:fldChar w:fldCharType="begin"/>
      </w:r>
      <w:r w:rsidR="00E4595C">
        <w:instrText xml:space="preserve"> REF _Ref217671053 \h \# 0 </w:instrText>
      </w:r>
      <w:r w:rsidR="00E4595C">
        <w:fldChar w:fldCharType="separate"/>
      </w:r>
      <w:r w:rsidR="001D2882">
        <w:rPr>
          <w:b/>
          <w:bCs/>
        </w:rPr>
        <w:t>Chyba! Nenalezen zdroj odkazů.</w:t>
      </w:r>
      <w:r w:rsidR="00E4595C">
        <w:fldChar w:fldCharType="end"/>
      </w:r>
      <w:r w:rsidR="001562B9">
        <w:t>.</w:t>
      </w:r>
    </w:p>
    <w:p w14:paraId="34A7DBBD" w14:textId="3C6FEAAC" w:rsidR="00586834" w:rsidRPr="00586834" w:rsidRDefault="00586834" w:rsidP="00586834">
      <w:pPr>
        <w:pStyle w:val="Titulek"/>
      </w:pPr>
      <w:bookmarkStart w:id="126" w:name="_Ref218267877"/>
      <w:r w:rsidRPr="00586834">
        <w:t xml:space="preserve">Výpis </w:t>
      </w:r>
      <w:fldSimple w:instr=" SEQ Výpis \* ARABIC ">
        <w:r w:rsidR="004B21E1">
          <w:rPr>
            <w:noProof/>
          </w:rPr>
          <w:t>2</w:t>
        </w:r>
      </w:fldSimple>
      <w:bookmarkEnd w:id="126"/>
      <w:r w:rsidRPr="00586834">
        <w:t xml:space="preserve"> Část výstupu analýzy GitLab</w:t>
      </w:r>
    </w:p>
    <w:bookmarkStart w:id="127" w:name="_MON_1828880273"/>
    <w:bookmarkEnd w:id="127"/>
    <w:p w14:paraId="65487C7E" w14:textId="67AEA2ED" w:rsidR="00814BD9" w:rsidRDefault="00586834" w:rsidP="00C10624">
      <w:r>
        <w:object w:dxaOrig="9072" w:dyaOrig="12228" w14:anchorId="1E9CE263">
          <v:shape id="_x0000_i1026" type="#_x0000_t75" style="width:408pt;height:549.75pt" o:ole="">
            <v:imagedata r:id="rId41" o:title=""/>
          </v:shape>
          <o:OLEObject Type="Embed" ProgID="Word.OpenDocumentText.12" ShapeID="_x0000_i1026" DrawAspect="Content" ObjectID="_1831789404" r:id="rId42"/>
        </w:object>
      </w:r>
    </w:p>
    <w:p w14:paraId="42202F70" w14:textId="068D12E8" w:rsidR="00C062F4" w:rsidRDefault="00C062F4" w:rsidP="00C062F4">
      <w:r>
        <w:t xml:space="preserve">Z důvodu obtížné čitelnosti formátu JSON </w:t>
      </w:r>
      <w:r w:rsidR="00EE3365">
        <w:t>byla</w:t>
      </w:r>
      <w:r>
        <w:t xml:space="preserve"> využita externí webová aplikace JSON Hero</w:t>
      </w:r>
      <w:r w:rsidR="00D4242D">
        <w:t xml:space="preserve"> </w:t>
      </w:r>
      <w:r w:rsidR="00D4242D">
        <w:fldChar w:fldCharType="begin"/>
      </w:r>
      <w:r w:rsidR="00D4242D">
        <w:instrText xml:space="preserve"> REF _Ref218268278 \w \h </w:instrText>
      </w:r>
      <w:r w:rsidR="00D4242D">
        <w:fldChar w:fldCharType="separate"/>
      </w:r>
      <w:r w:rsidR="001D2882">
        <w:t>[67]</w:t>
      </w:r>
      <w:r w:rsidR="00D4242D">
        <w:fldChar w:fldCharType="end"/>
      </w:r>
      <w:r w:rsidR="002234BD">
        <w:t xml:space="preserve"> vyobrazená na obrázku </w:t>
      </w:r>
      <w:r w:rsidR="00FC1B56">
        <w:fldChar w:fldCharType="begin"/>
      </w:r>
      <w:r w:rsidR="00FC1B56">
        <w:instrText xml:space="preserve"> REF _Ref217673311 \h \# 0</w:instrText>
      </w:r>
      <w:r w:rsidR="00FC1B56">
        <w:fldChar w:fldCharType="separate"/>
      </w:r>
      <w:r w:rsidR="001D2882">
        <w:t>24</w:t>
      </w:r>
      <w:r w:rsidR="00FC1B56">
        <w:fldChar w:fldCharType="end"/>
      </w:r>
      <w:r>
        <w:t xml:space="preserve">. Do této aplikace </w:t>
      </w:r>
      <w:r w:rsidR="00EE3365">
        <w:t>byl</w:t>
      </w:r>
      <w:r>
        <w:t xml:space="preserve"> nahrán obsah souboru, čímž se data transform</w:t>
      </w:r>
      <w:r w:rsidR="00EE3365">
        <w:t>ovaly</w:t>
      </w:r>
      <w:r>
        <w:t xml:space="preserve"> do přehledných interaktivních karet. Následně v sekci </w:t>
      </w:r>
      <w:r w:rsidRPr="00A11BFC">
        <w:rPr>
          <w:i/>
          <w:iCs/>
        </w:rPr>
        <w:t>vulnerabilities</w:t>
      </w:r>
      <w:r>
        <w:t xml:space="preserve"> </w:t>
      </w:r>
      <w:r w:rsidR="00EE3365">
        <w:t xml:space="preserve">se </w:t>
      </w:r>
      <w:r>
        <w:t>přehledně v</w:t>
      </w:r>
      <w:r w:rsidR="00EE3365">
        <w:t>yobrazily</w:t>
      </w:r>
      <w:r>
        <w:t xml:space="preserve"> jednotlivé nálezy.</w:t>
      </w:r>
      <w:r w:rsidR="00D63DC1">
        <w:t xml:space="preserve"> Na obrázku</w:t>
      </w:r>
      <w:r w:rsidR="001B22F1">
        <w:t xml:space="preserve"> </w:t>
      </w:r>
      <w:r w:rsidR="001B22F1">
        <w:fldChar w:fldCharType="begin"/>
      </w:r>
      <w:r w:rsidR="001B22F1">
        <w:instrText xml:space="preserve"> REF _Ref217673311 \h \# 0 </w:instrText>
      </w:r>
      <w:r w:rsidR="001B22F1">
        <w:fldChar w:fldCharType="separate"/>
      </w:r>
      <w:r w:rsidR="001D2882">
        <w:t>24</w:t>
      </w:r>
      <w:r w:rsidR="001B22F1">
        <w:fldChar w:fldCharType="end"/>
      </w:r>
      <w:r w:rsidR="00D63DC1">
        <w:t xml:space="preserve"> lze vidět </w:t>
      </w:r>
      <w:r w:rsidR="00D63DC1">
        <w:lastRenderedPageBreak/>
        <w:t>výstup transformovaný pomocí této aplikace.</w:t>
      </w:r>
      <w:r>
        <w:t xml:space="preserve"> U každé chyby jsou nejdůležitější tři klíčové parametry: </w:t>
      </w:r>
    </w:p>
    <w:p w14:paraId="695C012E" w14:textId="1365D44B" w:rsidR="00C062F4" w:rsidRDefault="00C062F4" w:rsidP="00D63DC1">
      <w:pPr>
        <w:pStyle w:val="Odstavecseseznamem"/>
        <w:numPr>
          <w:ilvl w:val="0"/>
          <w:numId w:val="19"/>
        </w:numPr>
        <w:spacing w:line="360" w:lineRule="auto"/>
      </w:pPr>
      <w:r w:rsidRPr="00C062F4">
        <w:rPr>
          <w:b/>
          <w:bCs/>
        </w:rPr>
        <w:t>Severity</w:t>
      </w:r>
      <w:r>
        <w:t xml:space="preserve"> </w:t>
      </w:r>
      <w:r w:rsidRPr="00D63DC1">
        <w:rPr>
          <w:b/>
          <w:bCs/>
        </w:rPr>
        <w:t>(Závažnost)</w:t>
      </w:r>
      <w:r>
        <w:t xml:space="preserve"> – Kritičnost daného nálezu.</w:t>
      </w:r>
    </w:p>
    <w:p w14:paraId="448E0E7F" w14:textId="5626C88A" w:rsidR="00C062F4" w:rsidRDefault="00C062F4" w:rsidP="00D63DC1">
      <w:pPr>
        <w:pStyle w:val="Odstavecseseznamem"/>
        <w:numPr>
          <w:ilvl w:val="0"/>
          <w:numId w:val="19"/>
        </w:numPr>
        <w:spacing w:line="360" w:lineRule="auto"/>
      </w:pPr>
      <w:r>
        <w:rPr>
          <w:b/>
          <w:bCs/>
        </w:rPr>
        <w:t>Message (Zpráva)</w:t>
      </w:r>
      <w:r w:rsidR="00D63DC1">
        <w:rPr>
          <w:b/>
          <w:bCs/>
        </w:rPr>
        <w:t xml:space="preserve"> </w:t>
      </w:r>
      <w:r w:rsidR="00D63DC1" w:rsidRPr="00D63DC1">
        <w:t xml:space="preserve">– </w:t>
      </w:r>
      <w:r w:rsidR="00D63DC1">
        <w:t>Srozumitelný popis, o jaký typ útoku se jedná.</w:t>
      </w:r>
    </w:p>
    <w:p w14:paraId="16C5952F" w14:textId="4A0136E5" w:rsidR="00D63DC1" w:rsidRDefault="00D63DC1" w:rsidP="00D63DC1">
      <w:pPr>
        <w:pStyle w:val="Odstavecseseznamem"/>
        <w:numPr>
          <w:ilvl w:val="0"/>
          <w:numId w:val="19"/>
        </w:numPr>
        <w:spacing w:line="360" w:lineRule="auto"/>
      </w:pPr>
      <w:r>
        <w:rPr>
          <w:b/>
          <w:bCs/>
        </w:rPr>
        <w:t xml:space="preserve">File (Soubor) </w:t>
      </w:r>
      <w:r>
        <w:t>– Přesná cesta v adresářové struktuře</w:t>
      </w:r>
      <w:r w:rsidR="00DA439F">
        <w:t xml:space="preserve"> aplikace</w:t>
      </w:r>
      <w:r>
        <w:t xml:space="preserve"> Juice Shop, která určuje konkrétní řádek kódu, jenž je potřeba opravit.</w:t>
      </w:r>
    </w:p>
    <w:p w14:paraId="141FE4DC" w14:textId="77777777" w:rsidR="002234BD" w:rsidRDefault="002234BD" w:rsidP="00FC1B56">
      <w:pPr>
        <w:pStyle w:val="Obrzek"/>
      </w:pPr>
      <w:r>
        <w:rPr>
          <w:noProof/>
        </w:rPr>
        <w:drawing>
          <wp:inline distT="0" distB="0" distL="0" distR="0" wp14:anchorId="15B15BE1" wp14:editId="01947A58">
            <wp:extent cx="5286375" cy="269528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5269" cy="2699815"/>
                    </a:xfrm>
                    <a:prstGeom prst="rect">
                      <a:avLst/>
                    </a:prstGeom>
                  </pic:spPr>
                </pic:pic>
              </a:graphicData>
            </a:graphic>
          </wp:inline>
        </w:drawing>
      </w:r>
    </w:p>
    <w:p w14:paraId="17EDB29F" w14:textId="5D40520C" w:rsidR="002234BD" w:rsidRDefault="002234BD" w:rsidP="00FC1B56">
      <w:pPr>
        <w:pStyle w:val="Titulek"/>
      </w:pPr>
      <w:bookmarkStart w:id="128" w:name="_Ref217673311"/>
      <w:bookmarkStart w:id="129" w:name="_Toc221174129"/>
      <w:r w:rsidRPr="00FC1B56">
        <w:t xml:space="preserve">Obrázek </w:t>
      </w:r>
      <w:fldSimple w:instr=" SEQ Obrázek \* ARABIC ">
        <w:r w:rsidR="00522561">
          <w:rPr>
            <w:noProof/>
          </w:rPr>
          <w:t>24</w:t>
        </w:r>
      </w:fldSimple>
      <w:bookmarkEnd w:id="128"/>
      <w:r w:rsidRPr="00FC1B56">
        <w:t xml:space="preserve"> Transformovaná výsledná data pomocí aplikace JSON Hero</w:t>
      </w:r>
      <w:bookmarkEnd w:id="129"/>
    </w:p>
    <w:p w14:paraId="165B20AE" w14:textId="77777777" w:rsidR="00432E7C" w:rsidRDefault="00AF00FC" w:rsidP="00AF00FC">
      <w:r>
        <w:t xml:space="preserve">V této webové aplikaci následně lze vidět, že nástroj GitLab SAST nalezl 91 zranitelností. Zranitelnosti </w:t>
      </w:r>
      <w:r w:rsidR="002C253D">
        <w:t>byly</w:t>
      </w:r>
      <w:r>
        <w:t xml:space="preserve"> seřazeny od nejkritičtější po nejméně kritické. </w:t>
      </w:r>
    </w:p>
    <w:p w14:paraId="3CEDDBAC" w14:textId="4A6A1816" w:rsidR="00432E7C" w:rsidRDefault="00AF00FC" w:rsidP="00AF00FC">
      <w:r>
        <w:t xml:space="preserve">Analyzátor nalezl 31 kritických zranitelností, jednou z nich je například zranitelnost </w:t>
      </w:r>
      <w:r w:rsidR="0090597A">
        <w:t xml:space="preserve">typu NoSQL Injection. Skener identifikoval nebezpečné použití funkce </w:t>
      </w:r>
      <w:proofErr w:type="gramStart"/>
      <w:r w:rsidR="0090597A" w:rsidRPr="00A11BFC">
        <w:rPr>
          <w:i/>
          <w:iCs/>
        </w:rPr>
        <w:t>findOne(</w:t>
      </w:r>
      <w:proofErr w:type="gramEnd"/>
      <w:r w:rsidR="0090597A" w:rsidRPr="00A11BFC">
        <w:rPr>
          <w:i/>
          <w:iCs/>
        </w:rPr>
        <w:t>)</w:t>
      </w:r>
      <w:r w:rsidR="0090597A">
        <w:t>, která zpracovává neošetřený vstup od uživatele. Tuto zranitelnost může útočník zneužít a obejít proces autentizace nebo získat přístup k citlivým datům bez znalosti přístupových údajů po</w:t>
      </w:r>
      <w:r w:rsidR="00432E7C">
        <w:t>m</w:t>
      </w:r>
      <w:r w:rsidR="0090597A">
        <w:t>ocí speciálních databázových operátorů. V prostředí NoSQL databází je toto riziko srovnatelné s klasickým SQL Injection.</w:t>
      </w:r>
      <w:r w:rsidR="001D1C32">
        <w:t xml:space="preserve"> </w:t>
      </w:r>
    </w:p>
    <w:p w14:paraId="0CF3DAA0" w14:textId="6685684D" w:rsidR="00432E7C" w:rsidRDefault="001D1C32" w:rsidP="00AF00FC">
      <w:r>
        <w:t>Dále se zde vyskytuje 5 zranitelností s</w:t>
      </w:r>
      <w:r w:rsidR="00432E7C">
        <w:t xml:space="preserve"> vysokou (high) závažností dle </w:t>
      </w:r>
      <w:r>
        <w:t xml:space="preserve">CVSS a příklad je zranitelnost použití natvrdo zapsaných přihlašovacích údajů. Je to jedna z nejčastějších začátečnických chyb ve vývoji. </w:t>
      </w:r>
    </w:p>
    <w:p w14:paraId="4B21E7F8" w14:textId="6193ADCD" w:rsidR="00D01511" w:rsidRDefault="001D1C32" w:rsidP="00AF00FC">
      <w:r>
        <w:lastRenderedPageBreak/>
        <w:t xml:space="preserve">Nalezeny </w:t>
      </w:r>
      <w:r w:rsidR="00432E7C">
        <w:t xml:space="preserve">byly </w:t>
      </w:r>
      <w:r>
        <w:t xml:space="preserve">i zranitelnosti </w:t>
      </w:r>
      <w:r w:rsidR="00432E7C">
        <w:t xml:space="preserve">se střední (medium) </w:t>
      </w:r>
      <w:r w:rsidR="00D01511">
        <w:t>závažností</w:t>
      </w:r>
      <w:r>
        <w:t xml:space="preserve"> v počtu 55. </w:t>
      </w:r>
      <w:r w:rsidR="00894A82">
        <w:t xml:space="preserve">Nalezena je například zranitelnost </w:t>
      </w:r>
      <w:r w:rsidR="00894A82" w:rsidRPr="00894A82">
        <w:t>„Unchecked input for loop condition“</w:t>
      </w:r>
      <w:r w:rsidR="00894A82">
        <w:t xml:space="preserve">, což znamená, že aplikace provádí cyklus nad daty, která poslal uživatel, aniž by zkontrolovala jejich množství nebo velikost. </w:t>
      </w:r>
      <w:r w:rsidR="00AE7811">
        <w:t xml:space="preserve">Útočník může do aplikace poslat záměrně naddimenzovaný vstup. Zpracování takového vstupu vyčerpá systémové zdroje serveru, což vede k útoku typu Denial of Service (DoS). Aplikace se stane pro legitimní uživatele nedostupnou nebo dojde k jejímu pádu. </w:t>
      </w:r>
    </w:p>
    <w:p w14:paraId="470980B7" w14:textId="2442E591" w:rsidR="00AF00FC" w:rsidRDefault="00D01511" w:rsidP="00AF00FC">
      <w:r>
        <w:t xml:space="preserve">S nízkou (low) </w:t>
      </w:r>
      <w:r w:rsidR="00AE7811">
        <w:t>závažností analýza nalezla pouze jednu zranitelnost</w:t>
      </w:r>
      <w:r>
        <w:t>,</w:t>
      </w:r>
      <w:r w:rsidR="00AE7811">
        <w:t xml:space="preserve"> a to zranitelnost </w:t>
      </w:r>
      <w:r w:rsidR="00526E29">
        <w:t xml:space="preserve">„Eval Injection“. Jedná se o místo, kde aplikace dynamicky importuje moduly pomocí funkce </w:t>
      </w:r>
      <w:r w:rsidR="00526E29" w:rsidRPr="00A11BFC">
        <w:rPr>
          <w:i/>
          <w:iCs/>
        </w:rPr>
        <w:t>require</w:t>
      </w:r>
      <w:r w:rsidR="00526E29">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1C558868" w14:textId="09C51CEF" w:rsidR="002D24C5" w:rsidRDefault="002D24C5" w:rsidP="002D24C5">
      <w:pPr>
        <w:pStyle w:val="Nadpis3"/>
      </w:pPr>
      <w:bookmarkStart w:id="130" w:name="_Toc218357374"/>
      <w:r>
        <w:t>Snyk</w:t>
      </w:r>
      <w:bookmarkEnd w:id="130"/>
    </w:p>
    <w:p w14:paraId="69F3C44E" w14:textId="325B3A67" w:rsidR="002D24C5" w:rsidRDefault="002D24C5" w:rsidP="002D24C5">
      <w:pPr>
        <w:pStyle w:val="Pokraovn"/>
      </w:pPr>
      <w:r>
        <w:t xml:space="preserve">Nástroj Snyk </w:t>
      </w:r>
      <w:r w:rsidR="007248E1">
        <w:t xml:space="preserve">je možné využít </w:t>
      </w:r>
      <w:r w:rsidR="000C3316">
        <w:t>v cloudu</w:t>
      </w:r>
      <w:r w:rsidR="00EC1592">
        <w:t>, a proto je nejprve nutné založení účtu nebo přihlášení do webové aplikace Snyk. Přihlášení je možné pomocí účtu GitHub, což bylo v tomto případě zvoleno jako nejjednodušší řešení. Přihlášení prostřednictvím GitHubu umožnilo do aplikace jednoduše nahrát zranitelnou webovou aplikaci Juice Shop.</w:t>
      </w:r>
      <w:r w:rsidR="00CA04B6">
        <w:t xml:space="preserve"> Nahrání probíhalo následovně – v levé sekci se kliknulo na záložku </w:t>
      </w:r>
      <w:r w:rsidR="00B97881">
        <w:t>„Projects“</w:t>
      </w:r>
      <w:r w:rsidR="00CA04B6">
        <w:t>, kde se vyskytovalo tlačítko „Add projects“</w:t>
      </w:r>
      <w:r w:rsidR="00B97881">
        <w:t xml:space="preserve"> a po kliknutí na toto tlačítko se zobrazila nabídka, která je vyobrazená na obrázku</w:t>
      </w:r>
      <w:r w:rsidR="00720CE3">
        <w:t xml:space="preserve"> </w:t>
      </w:r>
      <w:r w:rsidR="00720CE3">
        <w:fldChar w:fldCharType="begin"/>
      </w:r>
      <w:r w:rsidR="00720CE3">
        <w:instrText xml:space="preserve"> REF _Ref217896101 \h |# 0 </w:instrText>
      </w:r>
      <w:r w:rsidR="00720CE3">
        <w:fldChar w:fldCharType="separate"/>
      </w:r>
      <w:r w:rsidR="001D2882">
        <w:t xml:space="preserve">Obrázek </w:t>
      </w:r>
      <w:r w:rsidR="001D2882">
        <w:rPr>
          <w:noProof/>
        </w:rPr>
        <w:t>25</w:t>
      </w:r>
      <w:r w:rsidR="00720CE3">
        <w:fldChar w:fldCharType="end"/>
      </w:r>
      <w:r w:rsidR="00B97881">
        <w:t xml:space="preserve"> a obsahuje odkazy na </w:t>
      </w:r>
      <w:r w:rsidR="00B97881" w:rsidRPr="00A11BFC">
        <w:rPr>
          <w:i/>
          <w:iCs/>
        </w:rPr>
        <w:t>GitHub</w:t>
      </w:r>
      <w:r w:rsidR="00B97881">
        <w:t xml:space="preserve">, </w:t>
      </w:r>
      <w:r w:rsidR="00B97881" w:rsidRPr="00A11BFC">
        <w:rPr>
          <w:i/>
          <w:iCs/>
        </w:rPr>
        <w:t>CLI</w:t>
      </w:r>
      <w:r w:rsidR="00B97881">
        <w:t xml:space="preserve">, </w:t>
      </w:r>
      <w:r w:rsidR="00B97881" w:rsidRPr="00A11BFC">
        <w:rPr>
          <w:i/>
          <w:iCs/>
        </w:rPr>
        <w:t>Monitor public GitHub repos</w:t>
      </w:r>
      <w:r w:rsidR="00B97881">
        <w:t xml:space="preserve"> a </w:t>
      </w:r>
      <w:r w:rsidR="00B97881" w:rsidRPr="00A11BFC">
        <w:rPr>
          <w:i/>
          <w:iCs/>
        </w:rPr>
        <w:t>Other</w:t>
      </w:r>
      <w:r w:rsidR="00B97881">
        <w:t>.</w:t>
      </w:r>
    </w:p>
    <w:p w14:paraId="347D07AA" w14:textId="77777777" w:rsidR="0002693F" w:rsidRDefault="0002693F" w:rsidP="0002693F">
      <w:pPr>
        <w:pStyle w:val="Obrzek"/>
        <w:keepNext/>
      </w:pPr>
      <w:r>
        <w:rPr>
          <w:noProof/>
        </w:rPr>
        <w:drawing>
          <wp:inline distT="0" distB="0" distL="0" distR="0" wp14:anchorId="5E164FCC" wp14:editId="0B240DA9">
            <wp:extent cx="4097293" cy="16478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44">
                      <a:extLst>
                        <a:ext uri="{28A0092B-C50C-407E-A947-70E740481C1C}">
                          <a14:useLocalDpi xmlns:a14="http://schemas.microsoft.com/office/drawing/2010/main" val="0"/>
                        </a:ext>
                      </a:extLst>
                    </a:blip>
                    <a:stretch>
                      <a:fillRect/>
                    </a:stretch>
                  </pic:blipFill>
                  <pic:spPr>
                    <a:xfrm>
                      <a:off x="0" y="0"/>
                      <a:ext cx="4112703" cy="1654023"/>
                    </a:xfrm>
                    <a:prstGeom prst="rect">
                      <a:avLst/>
                    </a:prstGeom>
                  </pic:spPr>
                </pic:pic>
              </a:graphicData>
            </a:graphic>
          </wp:inline>
        </w:drawing>
      </w:r>
    </w:p>
    <w:p w14:paraId="258CCC9F" w14:textId="777A3BC4" w:rsidR="0002693F" w:rsidRDefault="0002693F" w:rsidP="0002693F">
      <w:pPr>
        <w:pStyle w:val="Titulek"/>
      </w:pPr>
      <w:bookmarkStart w:id="131" w:name="_Ref217896101"/>
      <w:bookmarkStart w:id="132" w:name="_Toc221174130"/>
      <w:r>
        <w:t xml:space="preserve">Obrázek </w:t>
      </w:r>
      <w:fldSimple w:instr=" SEQ Obrázek \* ARABIC ">
        <w:r w:rsidR="00522561">
          <w:rPr>
            <w:noProof/>
          </w:rPr>
          <w:t>25</w:t>
        </w:r>
      </w:fldSimple>
      <w:bookmarkEnd w:id="131"/>
      <w:r>
        <w:t xml:space="preserve"> Nabídka přidání projektu na platformě Snyk</w:t>
      </w:r>
      <w:bookmarkEnd w:id="132"/>
    </w:p>
    <w:p w14:paraId="2BE689E7" w14:textId="7A508487" w:rsidR="001D26B3" w:rsidRDefault="001D26B3" w:rsidP="001D26B3">
      <w:r>
        <w:lastRenderedPageBreak/>
        <w:t xml:space="preserve">Pro tento projekt byla zvolena první možnost, tedy </w:t>
      </w:r>
      <w:r w:rsidRPr="00A11BFC">
        <w:rPr>
          <w:i/>
          <w:iCs/>
        </w:rPr>
        <w:t>GitHub</w:t>
      </w:r>
      <w:r>
        <w:t xml:space="preserve">. Po zvolení této možnosti se zobrazily všechny </w:t>
      </w:r>
      <w:r w:rsidR="00846372">
        <w:t xml:space="preserve">repozitáře </w:t>
      </w:r>
      <w:r>
        <w:t>daného účtu, včetně těch soukromých.</w:t>
      </w:r>
      <w:r w:rsidR="00231600">
        <w:t xml:space="preserve"> Z těchto </w:t>
      </w:r>
      <w:r w:rsidR="00846372">
        <w:t xml:space="preserve">repozitářů </w:t>
      </w:r>
      <w:r w:rsidR="00231600">
        <w:t xml:space="preserve">byl vybrán Juice Shop a hned po přidání se </w:t>
      </w:r>
      <w:r w:rsidR="00846372">
        <w:t xml:space="preserve">jako </w:t>
      </w:r>
      <w:r w:rsidR="00231600">
        <w:t xml:space="preserve">projekt </w:t>
      </w:r>
      <w:r w:rsidR="00846372">
        <w:t xml:space="preserve">v aplikaci Snyk </w:t>
      </w:r>
      <w:r w:rsidR="00231600">
        <w:t xml:space="preserve">zanalyzoval. </w:t>
      </w:r>
      <w:r w:rsidR="000C217C">
        <w:t>Analýza trvala v desítkách sekundách, tedy byla velmi rychlá. Po rozkliknuti názvu tohoto projektu se objevila nabídka, včetně možnosti „Code analysis“. Již v této nabídce šlo vyčíst, kolik zranitelností</w:t>
      </w:r>
      <w:r w:rsidR="00D06075">
        <w:t xml:space="preserve"> a</w:t>
      </w:r>
      <w:r w:rsidR="000C217C">
        <w:t xml:space="preserve"> jakého stupně aplikace uchovává</w:t>
      </w:r>
      <w:r w:rsidR="005E73D3">
        <w:t xml:space="preserve">, jak lze vidět na obrázku </w:t>
      </w:r>
      <w:r w:rsidR="0043523F">
        <w:fldChar w:fldCharType="begin"/>
      </w:r>
      <w:r w:rsidR="0043523F">
        <w:instrText xml:space="preserve"> REF _Ref217899436 \h \# 0 </w:instrText>
      </w:r>
      <w:r w:rsidR="0043523F">
        <w:fldChar w:fldCharType="separate"/>
      </w:r>
      <w:r w:rsidR="001D2882">
        <w:t>26</w:t>
      </w:r>
      <w:r w:rsidR="0043523F">
        <w:fldChar w:fldCharType="end"/>
      </w:r>
      <w:r w:rsidR="000C217C">
        <w:t>.</w:t>
      </w:r>
    </w:p>
    <w:p w14:paraId="04429212" w14:textId="77777777" w:rsidR="00624720" w:rsidRDefault="00624720" w:rsidP="00624720">
      <w:pPr>
        <w:pStyle w:val="Obrzek"/>
        <w:keepNext/>
      </w:pPr>
      <w:r>
        <w:rPr>
          <w:noProof/>
        </w:rPr>
        <w:drawing>
          <wp:inline distT="0" distB="0" distL="0" distR="0" wp14:anchorId="2976AA49" wp14:editId="265DE735">
            <wp:extent cx="2762250" cy="433917"/>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5">
                      <a:extLst>
                        <a:ext uri="{28A0092B-C50C-407E-A947-70E740481C1C}">
                          <a14:useLocalDpi xmlns:a14="http://schemas.microsoft.com/office/drawing/2010/main" val="0"/>
                        </a:ext>
                      </a:extLst>
                    </a:blip>
                    <a:stretch>
                      <a:fillRect/>
                    </a:stretch>
                  </pic:blipFill>
                  <pic:spPr>
                    <a:xfrm>
                      <a:off x="0" y="0"/>
                      <a:ext cx="2774638" cy="435863"/>
                    </a:xfrm>
                    <a:prstGeom prst="rect">
                      <a:avLst/>
                    </a:prstGeom>
                  </pic:spPr>
                </pic:pic>
              </a:graphicData>
            </a:graphic>
          </wp:inline>
        </w:drawing>
      </w:r>
    </w:p>
    <w:p w14:paraId="5501EF59" w14:textId="15D9CEBE" w:rsidR="00624720" w:rsidRDefault="00624720" w:rsidP="00624720">
      <w:pPr>
        <w:pStyle w:val="Titulek"/>
      </w:pPr>
      <w:bookmarkStart w:id="133" w:name="_Ref217899436"/>
      <w:bookmarkStart w:id="134" w:name="_Toc221174131"/>
      <w:r>
        <w:t xml:space="preserve">Obrázek </w:t>
      </w:r>
      <w:fldSimple w:instr=" SEQ Obrázek \* ARABIC ">
        <w:r w:rsidR="00522561">
          <w:rPr>
            <w:noProof/>
          </w:rPr>
          <w:t>26</w:t>
        </w:r>
      </w:fldSimple>
      <w:bookmarkEnd w:id="133"/>
      <w:r>
        <w:t xml:space="preserve"> </w:t>
      </w:r>
      <w:r w:rsidR="00196700">
        <w:t>Počet zranitelností jednotlivých stupňů Snyk analýzy</w:t>
      </w:r>
      <w:bookmarkEnd w:id="134"/>
    </w:p>
    <w:p w14:paraId="2557411E" w14:textId="6AE9228A" w:rsidR="00D06075" w:rsidRDefault="00D06075" w:rsidP="00D06075">
      <w:r>
        <w:t>Po kliknuti na možnost „Code analysis“ se zobrazily podrobnější údaje analýzy. Hned v úvodu se zobrazovaly informace</w:t>
      </w:r>
      <w:r w:rsidR="00365156">
        <w:t>,</w:t>
      </w:r>
      <w:r>
        <w:t xml:space="preserve"> jako</w:t>
      </w:r>
      <w:r w:rsidR="00365156">
        <w:t xml:space="preserve"> například,</w:t>
      </w:r>
      <w:r>
        <w:t xml:space="preserve"> kdy byl projekt vytvořen, kdo projekt naimportoval, kolik souborů bylo procházeno</w:t>
      </w:r>
      <w:r w:rsidR="00365156">
        <w:t>.</w:t>
      </w:r>
      <w:r>
        <w:t xml:space="preserve"> </w:t>
      </w:r>
      <w:r w:rsidR="00365156">
        <w:t>N</w:t>
      </w:r>
      <w:r>
        <w:t xml:space="preserve">ěkteré informace chyběly, </w:t>
      </w:r>
      <w:r w:rsidR="00365156">
        <w:t xml:space="preserve">přičemž </w:t>
      </w:r>
      <w:r>
        <w:t xml:space="preserve">se daly </w:t>
      </w:r>
      <w:r w:rsidR="00365156">
        <w:t xml:space="preserve">dodatečně doplnit, </w:t>
      </w:r>
      <w:r>
        <w:t xml:space="preserve">jako </w:t>
      </w:r>
      <w:r w:rsidR="00365156">
        <w:t xml:space="preserve">například </w:t>
      </w:r>
      <w:r>
        <w:t xml:space="preserve">vlastník projektu, prostředí a další. Část zobrazených základních informací lze vidět na obrázku </w:t>
      </w:r>
      <w:r w:rsidR="0090164C">
        <w:fldChar w:fldCharType="begin"/>
      </w:r>
      <w:r w:rsidR="0090164C">
        <w:instrText xml:space="preserve"> REF _Ref217899962 \h </w:instrText>
      </w:r>
      <w:r w:rsidR="002F3A1E">
        <w:instrText>\</w:instrText>
      </w:r>
      <w:r w:rsidR="0090164C">
        <w:instrText xml:space="preserve"># 0 </w:instrText>
      </w:r>
      <w:r w:rsidR="0090164C">
        <w:fldChar w:fldCharType="separate"/>
      </w:r>
      <w:r w:rsidR="001D2882">
        <w:t>27</w:t>
      </w:r>
      <w:r w:rsidR="0090164C">
        <w:fldChar w:fldCharType="end"/>
      </w:r>
      <w:r>
        <w:t>.</w:t>
      </w:r>
    </w:p>
    <w:p w14:paraId="5AF89339" w14:textId="77777777" w:rsidR="00D06075" w:rsidRDefault="00D06075" w:rsidP="00D06075">
      <w:pPr>
        <w:pStyle w:val="Obrzek"/>
        <w:keepNext/>
      </w:pPr>
      <w:r>
        <w:rPr>
          <w:noProof/>
        </w:rPr>
        <w:drawing>
          <wp:inline distT="0" distB="0" distL="0" distR="0" wp14:anchorId="563A2346" wp14:editId="605D4B90">
            <wp:extent cx="5219700" cy="160083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46">
                      <a:extLst>
                        <a:ext uri="{28A0092B-C50C-407E-A947-70E740481C1C}">
                          <a14:useLocalDpi xmlns:a14="http://schemas.microsoft.com/office/drawing/2010/main" val="0"/>
                        </a:ext>
                      </a:extLst>
                    </a:blip>
                    <a:stretch>
                      <a:fillRect/>
                    </a:stretch>
                  </pic:blipFill>
                  <pic:spPr>
                    <a:xfrm>
                      <a:off x="0" y="0"/>
                      <a:ext cx="5219700" cy="1600835"/>
                    </a:xfrm>
                    <a:prstGeom prst="rect">
                      <a:avLst/>
                    </a:prstGeom>
                  </pic:spPr>
                </pic:pic>
              </a:graphicData>
            </a:graphic>
          </wp:inline>
        </w:drawing>
      </w:r>
    </w:p>
    <w:p w14:paraId="06897A4C" w14:textId="09F501A2" w:rsidR="00D06075" w:rsidRDefault="00D06075" w:rsidP="00D06075">
      <w:pPr>
        <w:pStyle w:val="Titulek"/>
      </w:pPr>
      <w:bookmarkStart w:id="135" w:name="_Ref217899962"/>
      <w:bookmarkStart w:id="136" w:name="_Toc221174132"/>
      <w:r>
        <w:t xml:space="preserve">Obrázek </w:t>
      </w:r>
      <w:fldSimple w:instr=" SEQ Obrázek \* ARABIC ">
        <w:r w:rsidR="00522561">
          <w:rPr>
            <w:noProof/>
          </w:rPr>
          <w:t>27</w:t>
        </w:r>
      </w:fldSimple>
      <w:bookmarkEnd w:id="135"/>
      <w:r>
        <w:t xml:space="preserve"> Základní informace projektu a analýzy na platformě Snyk</w:t>
      </w:r>
      <w:bookmarkEnd w:id="136"/>
    </w:p>
    <w:p w14:paraId="79BC2022" w14:textId="30E7E08C" w:rsidR="001615BD" w:rsidRDefault="000F7DAF" w:rsidP="001615BD">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4A9E20B1" w14:textId="33D0D45D" w:rsidR="000F7DAF" w:rsidRDefault="000F7DAF" w:rsidP="001615BD">
      <w:r>
        <w:t xml:space="preserve">Jak již bylo </w:t>
      </w:r>
      <w:r w:rsidR="006E0B17">
        <w:t xml:space="preserve">vidět </w:t>
      </w:r>
      <w:r>
        <w:t xml:space="preserve">na obrázku </w:t>
      </w:r>
      <w:r>
        <w:fldChar w:fldCharType="begin"/>
      </w:r>
      <w:r>
        <w:instrText xml:space="preserve"> REF _Ref217899436 \h </w:instrText>
      </w:r>
      <w:r w:rsidR="004F0CE2">
        <w:instrText xml:space="preserve">\# 0 </w:instrText>
      </w:r>
      <w:r>
        <w:fldChar w:fldCharType="separate"/>
      </w:r>
      <w:r w:rsidR="001D2882">
        <w:t>26</w:t>
      </w:r>
      <w:r>
        <w:fldChar w:fldCharType="end"/>
      </w:r>
      <w:r w:rsidR="006E0B17">
        <w:t>,</w:t>
      </w:r>
      <w:r w:rsidR="00860E54">
        <w:t xml:space="preserve"> analyzátor nalezl 27 zranitelností zařazených do </w:t>
      </w:r>
      <w:r w:rsidR="009C5E62">
        <w:t>vysoké závažnosti</w:t>
      </w:r>
      <w:r w:rsidR="00860E54">
        <w:t xml:space="preserve">, 20 do </w:t>
      </w:r>
      <w:r w:rsidR="00C441AC">
        <w:t xml:space="preserve">závažnosti střední </w:t>
      </w:r>
      <w:r w:rsidR="00860E54">
        <w:t xml:space="preserve">a 220 do </w:t>
      </w:r>
      <w:r w:rsidR="00C441AC">
        <w:t>nízké závažnosti</w:t>
      </w:r>
      <w:r w:rsidR="00860E54">
        <w:t>. Tyto údaje byly dohledatelné i ve filtrech zranitelností, jak je možné vidět na obrázku</w:t>
      </w:r>
      <w:r w:rsidR="007163D9">
        <w:t xml:space="preserve"> </w:t>
      </w:r>
      <w:r w:rsidR="007163D9">
        <w:fldChar w:fldCharType="begin"/>
      </w:r>
      <w:r w:rsidR="007163D9">
        <w:instrText xml:space="preserve"> REF _Ref217900813 \h \# 0 </w:instrText>
      </w:r>
      <w:r w:rsidR="007163D9">
        <w:fldChar w:fldCharType="separate"/>
      </w:r>
      <w:r w:rsidR="001D2882">
        <w:t>28</w:t>
      </w:r>
      <w:r w:rsidR="007163D9">
        <w:fldChar w:fldCharType="end"/>
      </w:r>
      <w:r w:rsidR="00860E54">
        <w:t>.</w:t>
      </w:r>
    </w:p>
    <w:p w14:paraId="1D643CC3" w14:textId="77777777" w:rsidR="00860E54" w:rsidRDefault="00860E54" w:rsidP="00860E54">
      <w:pPr>
        <w:pStyle w:val="Obrzek"/>
        <w:keepNext/>
      </w:pPr>
      <w:r>
        <w:rPr>
          <w:noProof/>
        </w:rPr>
        <w:lastRenderedPageBreak/>
        <w:drawing>
          <wp:inline distT="0" distB="0" distL="0" distR="0" wp14:anchorId="03BA841C" wp14:editId="245E48A7">
            <wp:extent cx="2667000" cy="2181225"/>
            <wp:effectExtent l="0" t="0" r="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pic:nvPicPr>
                  <pic:blipFill>
                    <a:blip r:embed="rId47">
                      <a:extLst>
                        <a:ext uri="{28A0092B-C50C-407E-A947-70E740481C1C}">
                          <a14:useLocalDpi xmlns:a14="http://schemas.microsoft.com/office/drawing/2010/main" val="0"/>
                        </a:ext>
                      </a:extLst>
                    </a:blip>
                    <a:stretch>
                      <a:fillRect/>
                    </a:stretch>
                  </pic:blipFill>
                  <pic:spPr>
                    <a:xfrm>
                      <a:off x="0" y="0"/>
                      <a:ext cx="2667000" cy="2181225"/>
                    </a:xfrm>
                    <a:prstGeom prst="rect">
                      <a:avLst/>
                    </a:prstGeom>
                  </pic:spPr>
                </pic:pic>
              </a:graphicData>
            </a:graphic>
          </wp:inline>
        </w:drawing>
      </w:r>
    </w:p>
    <w:p w14:paraId="649EE739" w14:textId="72B7A14A" w:rsidR="00860E54" w:rsidRDefault="00860E54" w:rsidP="00860E54">
      <w:pPr>
        <w:pStyle w:val="Titulek"/>
      </w:pPr>
      <w:bookmarkStart w:id="137" w:name="_Ref217900813"/>
      <w:bookmarkStart w:id="138" w:name="_Toc221174133"/>
      <w:r>
        <w:t xml:space="preserve">Obrázek </w:t>
      </w:r>
      <w:fldSimple w:instr=" SEQ Obrázek \* ARABIC ">
        <w:r w:rsidR="00522561">
          <w:rPr>
            <w:noProof/>
          </w:rPr>
          <w:t>28</w:t>
        </w:r>
      </w:fldSimple>
      <w:bookmarkEnd w:id="137"/>
      <w:r>
        <w:t xml:space="preserve"> Filtr zranitelností podle skóre závažnosti v aplikaci Snyk</w:t>
      </w:r>
      <w:bookmarkEnd w:id="138"/>
    </w:p>
    <w:p w14:paraId="26D294F4" w14:textId="51D34F8A" w:rsidR="00E0022A" w:rsidRDefault="00E0022A" w:rsidP="00E0022A">
      <w:r>
        <w:t>Mezi zranitelnosti s</w:t>
      </w:r>
      <w:r w:rsidR="009B3225">
        <w:t xml:space="preserve"> vysokou závažností </w:t>
      </w:r>
      <w:r>
        <w:t xml:space="preserve">se vyskytovala zranitelnost typu </w:t>
      </w:r>
      <w:r w:rsidR="006E0B17">
        <w:t>„</w:t>
      </w:r>
      <w:r>
        <w:t>Hardcoded Secret</w:t>
      </w:r>
      <w:r w:rsidR="006E0B17">
        <w:t>“</w:t>
      </w:r>
      <w:r>
        <w:t xml:space="preserve"> neboli doslova přeloženo </w:t>
      </w:r>
      <w:r w:rsidR="006E0B17">
        <w:t>„</w:t>
      </w:r>
      <w:r>
        <w:t>zakódované tajemství</w:t>
      </w:r>
      <w:r w:rsidR="006E0B17">
        <w:t>“</w:t>
      </w:r>
      <w:r w:rsidR="00EB037E">
        <w:t>.</w:t>
      </w:r>
      <w:r w:rsidR="00CF6E91">
        <w:t xml:space="preserve"> Tato chyba, klasifikovaná pod označením CWE-547, spočívá v přímém vložení citlivých údajů do zdrojového kódu </w:t>
      </w:r>
      <w:proofErr w:type="gramStart"/>
      <w:r w:rsidR="00CF6E91">
        <w:t>aplikace</w:t>
      </w:r>
      <w:r w:rsidR="006E0B17">
        <w:t>,přičemž</w:t>
      </w:r>
      <w:proofErr w:type="gramEnd"/>
      <w:r w:rsidR="00686379">
        <w:t xml:space="preserve"> ve zranitelné aplikaci Juice Shop se vyskytuje podle této analýzy </w:t>
      </w:r>
      <w:r w:rsidR="004F422E">
        <w:t>4krát</w:t>
      </w:r>
      <w:r w:rsidR="00CF6E91">
        <w:t xml:space="preserve">. V analyzovaném souboru </w:t>
      </w:r>
      <w:r w:rsidR="00CF6E91" w:rsidRPr="00A11BFC">
        <w:rPr>
          <w:i/>
          <w:iCs/>
        </w:rPr>
        <w:t>insecurity.ts</w:t>
      </w:r>
      <w:r w:rsidR="00CF6E91">
        <w:t xml:space="preserve"> na řádku 23 byl detekován soukromý šifrovací klíč RSA, který byl do proměnné </w:t>
      </w:r>
      <w:r w:rsidR="00CF6E91" w:rsidRPr="00A11BFC">
        <w:rPr>
          <w:i/>
          <w:iCs/>
        </w:rPr>
        <w:t>privateKey</w:t>
      </w:r>
      <w:r w:rsidR="00CF6E91">
        <w:t xml:space="preserve"> přiřazen jako prostý textový řetězec. Tyto informace se dají zjistit pouze z náhledu, který </w:t>
      </w:r>
      <w:r w:rsidR="006E0B17">
        <w:t xml:space="preserve">lze vidět </w:t>
      </w:r>
      <w:r w:rsidR="00CF6E91">
        <w:t xml:space="preserve">na obrázku </w:t>
      </w:r>
      <w:r w:rsidR="006C6C19">
        <w:fldChar w:fldCharType="begin"/>
      </w:r>
      <w:r w:rsidR="006C6C19">
        <w:instrText xml:space="preserve"> REF _Ref217904218 \h \# 0 </w:instrText>
      </w:r>
      <w:r w:rsidR="006C6C19">
        <w:fldChar w:fldCharType="separate"/>
      </w:r>
      <w:r w:rsidR="001D2882">
        <w:t>29</w:t>
      </w:r>
      <w:r w:rsidR="006C6C19">
        <w:fldChar w:fldCharType="end"/>
      </w:r>
      <w:r w:rsidR="00CF6E91">
        <w:t>.</w:t>
      </w:r>
      <w:r w:rsidR="00A60C6A">
        <w:t xml:space="preserve"> </w:t>
      </w:r>
    </w:p>
    <w:p w14:paraId="0A26A2B2" w14:textId="77777777" w:rsidR="00CF6E91" w:rsidRDefault="00CF6E91" w:rsidP="00CF6E91">
      <w:pPr>
        <w:pStyle w:val="Obrzek"/>
        <w:keepNext/>
      </w:pPr>
      <w:r>
        <w:rPr>
          <w:noProof/>
        </w:rPr>
        <w:drawing>
          <wp:inline distT="0" distB="0" distL="0" distR="0" wp14:anchorId="5C50FA07" wp14:editId="2A1E1963">
            <wp:extent cx="5219700" cy="240982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8">
                      <a:extLst>
                        <a:ext uri="{28A0092B-C50C-407E-A947-70E740481C1C}">
                          <a14:useLocalDpi xmlns:a14="http://schemas.microsoft.com/office/drawing/2010/main" val="0"/>
                        </a:ext>
                      </a:extLst>
                    </a:blip>
                    <a:stretch>
                      <a:fillRect/>
                    </a:stretch>
                  </pic:blipFill>
                  <pic:spPr>
                    <a:xfrm>
                      <a:off x="0" y="0"/>
                      <a:ext cx="5219700" cy="2409825"/>
                    </a:xfrm>
                    <a:prstGeom prst="rect">
                      <a:avLst/>
                    </a:prstGeom>
                  </pic:spPr>
                </pic:pic>
              </a:graphicData>
            </a:graphic>
          </wp:inline>
        </w:drawing>
      </w:r>
    </w:p>
    <w:p w14:paraId="58489504" w14:textId="2CB417DB" w:rsidR="00CF6E91" w:rsidRDefault="00CF6E91" w:rsidP="00CF6E91">
      <w:pPr>
        <w:pStyle w:val="Titulek"/>
      </w:pPr>
      <w:bookmarkStart w:id="139" w:name="_Ref217904218"/>
      <w:bookmarkStart w:id="140" w:name="_Toc221174134"/>
      <w:r>
        <w:t xml:space="preserve">Obrázek </w:t>
      </w:r>
      <w:fldSimple w:instr=" SEQ Obrázek \* ARABIC ">
        <w:r w:rsidR="00522561">
          <w:rPr>
            <w:noProof/>
          </w:rPr>
          <w:t>29</w:t>
        </w:r>
      </w:fldSimple>
      <w:bookmarkEnd w:id="139"/>
      <w:r>
        <w:t xml:space="preserve"> Ukázka stručného výsledku zranitelnosti z analýzy Snyk</w:t>
      </w:r>
      <w:bookmarkEnd w:id="140"/>
    </w:p>
    <w:p w14:paraId="516AC1B3" w14:textId="7F5F42AF" w:rsidR="00DD6DF2" w:rsidRDefault="00DD6DF2" w:rsidP="00DD6DF2">
      <w:r>
        <w:lastRenderedPageBreak/>
        <w:t xml:space="preserve">Na obrázku </w:t>
      </w:r>
      <w:r>
        <w:fldChar w:fldCharType="begin"/>
      </w:r>
      <w:r>
        <w:instrText xml:space="preserve"> REF _Ref217904218 \h \# 0 </w:instrText>
      </w:r>
      <w:r>
        <w:fldChar w:fldCharType="separate"/>
      </w:r>
      <w:r w:rsidR="001D2882">
        <w:t>29</w:t>
      </w:r>
      <w:r>
        <w:fldChar w:fldCharType="end"/>
      </w:r>
      <w:r>
        <w:t xml:space="preserve"> lze také vidět, že náhled obsahuje odkaz na GitHub. Po otevření odkazu se zobrazil soubor, který zranitelnost obsahuje</w:t>
      </w:r>
      <w:r w:rsidR="00272977">
        <w:t>,</w:t>
      </w:r>
      <w:r>
        <w:t xml:space="preserve"> </w:t>
      </w:r>
      <w:r w:rsidR="00272977">
        <w:t>včetně zvýrazněného řádku k opravě</w:t>
      </w:r>
      <w:r w:rsidR="00DA4B11">
        <w:t xml:space="preserve">, viz obrázek </w:t>
      </w:r>
      <w:r w:rsidR="00171021">
        <w:fldChar w:fldCharType="begin"/>
      </w:r>
      <w:r w:rsidR="00171021">
        <w:instrText xml:space="preserve"> REF _Ref218330357 \h \# 0 </w:instrText>
      </w:r>
      <w:r w:rsidR="00171021">
        <w:fldChar w:fldCharType="separate"/>
      </w:r>
      <w:r w:rsidR="001D2882">
        <w:t>30</w:t>
      </w:r>
      <w:r w:rsidR="00171021">
        <w:fldChar w:fldCharType="end"/>
      </w:r>
      <w:r w:rsidR="00DA4B11">
        <w:t>.</w:t>
      </w:r>
    </w:p>
    <w:p w14:paraId="76EA425F" w14:textId="77777777" w:rsidR="003C56AF" w:rsidRDefault="003C56AF" w:rsidP="003C56AF">
      <w:pPr>
        <w:pStyle w:val="Obrzek"/>
        <w:keepNext/>
      </w:pPr>
      <w:r>
        <w:rPr>
          <w:noProof/>
        </w:rPr>
        <w:drawing>
          <wp:inline distT="0" distB="0" distL="0" distR="0" wp14:anchorId="661BC3BB" wp14:editId="0DFD8C87">
            <wp:extent cx="5219700" cy="244030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49">
                      <a:extLst>
                        <a:ext uri="{28A0092B-C50C-407E-A947-70E740481C1C}">
                          <a14:useLocalDpi xmlns:a14="http://schemas.microsoft.com/office/drawing/2010/main" val="0"/>
                        </a:ext>
                      </a:extLst>
                    </a:blip>
                    <a:stretch>
                      <a:fillRect/>
                    </a:stretch>
                  </pic:blipFill>
                  <pic:spPr>
                    <a:xfrm>
                      <a:off x="0" y="0"/>
                      <a:ext cx="5219700" cy="2440305"/>
                    </a:xfrm>
                    <a:prstGeom prst="rect">
                      <a:avLst/>
                    </a:prstGeom>
                  </pic:spPr>
                </pic:pic>
              </a:graphicData>
            </a:graphic>
          </wp:inline>
        </w:drawing>
      </w:r>
    </w:p>
    <w:p w14:paraId="46145B7D" w14:textId="5A29626F" w:rsidR="00DA4B11" w:rsidRPr="00DD6DF2" w:rsidRDefault="003C56AF" w:rsidP="003C56AF">
      <w:pPr>
        <w:pStyle w:val="Titulek"/>
      </w:pPr>
      <w:bookmarkStart w:id="141" w:name="_Ref218330357"/>
      <w:bookmarkStart w:id="142" w:name="_Toc221174135"/>
      <w:r>
        <w:t xml:space="preserve">Obrázek </w:t>
      </w:r>
      <w:fldSimple w:instr=" SEQ Obrázek \* ARABIC ">
        <w:r w:rsidR="00522561">
          <w:rPr>
            <w:noProof/>
          </w:rPr>
          <w:t>30</w:t>
        </w:r>
      </w:fldSimple>
      <w:bookmarkEnd w:id="141"/>
      <w:r>
        <w:t xml:space="preserve"> </w:t>
      </w:r>
      <w:r w:rsidR="00782C71">
        <w:t>Zvýrazněný řádek se zranitelností v aplikaci GitHub</w:t>
      </w:r>
      <w:bookmarkEnd w:id="142"/>
    </w:p>
    <w:p w14:paraId="3B743DA5" w14:textId="342DC5EB" w:rsidR="004F6D1C" w:rsidRDefault="006E245C" w:rsidP="004F6D1C">
      <w:r>
        <w:t xml:space="preserve">Aplikace nabízí také podrobnější </w:t>
      </w:r>
      <w:r w:rsidR="00C90C4F">
        <w:t xml:space="preserve">přehled, jak zranitelnost postupuje strukturou aplikace. Na obrázku </w:t>
      </w:r>
      <w:r w:rsidR="005E1DBC">
        <w:fldChar w:fldCharType="begin"/>
      </w:r>
      <w:r w:rsidR="005E1DBC">
        <w:instrText xml:space="preserve"> REF _Ref217905051 \h \# 0 </w:instrText>
      </w:r>
      <w:r w:rsidR="005E1DBC">
        <w:fldChar w:fldCharType="separate"/>
      </w:r>
      <w:r w:rsidR="001D2882">
        <w:t>31</w:t>
      </w:r>
      <w:r w:rsidR="005E1DBC">
        <w:fldChar w:fldCharType="end"/>
      </w:r>
      <w:r w:rsidR="00944F73">
        <w:t xml:space="preserve"> </w:t>
      </w:r>
      <w:r w:rsidR="00206DD7">
        <w:t>lze vidět levou</w:t>
      </w:r>
      <w:r w:rsidR="00944F73">
        <w:t xml:space="preserve"> část tohoto přehledu, která vyobrazuje panel „Data flow“, který je pro proces statické analýzy klíčový. Tento panel mapuje cestu citlivého údaje ve dvou krocích. První krok je bod „Source“ na řádku 23, kde je definována proměnná </w:t>
      </w:r>
      <w:r w:rsidR="00944F73" w:rsidRPr="00A11BFC">
        <w:rPr>
          <w:i/>
          <w:iCs/>
        </w:rPr>
        <w:t>privateKey</w:t>
      </w:r>
      <w:r w:rsidR="00944F73">
        <w:t xml:space="preserve"> obsahující statický řetězec RSA klíče.</w:t>
      </w:r>
      <w:r w:rsidR="00ED515F">
        <w:t xml:space="preserve"> Druhým bodem je „Sink“ na řádku 152, co</w:t>
      </w:r>
      <w:r w:rsidR="00604114">
        <w:t>ž</w:t>
      </w:r>
      <w:r w:rsidR="00ED515F">
        <w:t xml:space="preserve"> je místo, kde jsou tato data předána nebezpečné funkci. Tímto Snyk poukazuje na to, že se nejedná pouze o zapomenutý komentář, ale o aktivně využívaný kód, který přímo ovlivňuje bezpečnost p</w:t>
      </w:r>
      <w:r w:rsidR="00604114">
        <w:t>r</w:t>
      </w:r>
      <w:r w:rsidR="00ED515F">
        <w:t>ogramu.</w:t>
      </w:r>
    </w:p>
    <w:p w14:paraId="1A144B0F" w14:textId="77777777" w:rsidR="00C90C4F" w:rsidRDefault="00C90C4F" w:rsidP="00C90C4F">
      <w:pPr>
        <w:pStyle w:val="Obrzek"/>
        <w:keepNext/>
      </w:pPr>
      <w:r>
        <w:rPr>
          <w:noProof/>
        </w:rPr>
        <w:lastRenderedPageBreak/>
        <w:drawing>
          <wp:inline distT="0" distB="0" distL="0" distR="0" wp14:anchorId="76BCFAA2" wp14:editId="2F91A9B0">
            <wp:extent cx="5219700" cy="28765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50">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243F4F1" w14:textId="679A7BB5" w:rsidR="00C90C4F" w:rsidRDefault="00C90C4F" w:rsidP="00C90C4F">
      <w:pPr>
        <w:pStyle w:val="Titulek"/>
      </w:pPr>
      <w:bookmarkStart w:id="143" w:name="_Ref217905051"/>
      <w:bookmarkStart w:id="144" w:name="_Toc221174136"/>
      <w:r>
        <w:t xml:space="preserve">Obrázek </w:t>
      </w:r>
      <w:fldSimple w:instr=" SEQ Obrázek \* ARABIC ">
        <w:r w:rsidR="00522561">
          <w:rPr>
            <w:noProof/>
          </w:rPr>
          <w:t>31</w:t>
        </w:r>
      </w:fldSimple>
      <w:bookmarkEnd w:id="143"/>
      <w:r>
        <w:t xml:space="preserve"> Tok dat citlivého údaje z analýzy Snyk</w:t>
      </w:r>
      <w:bookmarkEnd w:id="144"/>
    </w:p>
    <w:p w14:paraId="5B0AD9C1" w14:textId="41BEE1E1" w:rsidR="00B34271" w:rsidRDefault="00B34271" w:rsidP="00B34271">
      <w:r>
        <w:t>Pravá část obsahuje samotný zdrojový kód souboru</w:t>
      </w:r>
      <w:r w:rsidR="00676F52">
        <w:t xml:space="preserve"> </w:t>
      </w:r>
      <w:r w:rsidRPr="00A11BFC">
        <w:rPr>
          <w:i/>
          <w:iCs/>
        </w:rPr>
        <w:t>insecurity.ts</w:t>
      </w:r>
      <w:r>
        <w:t xml:space="preserve">, kde je žlutým </w:t>
      </w:r>
      <w:r w:rsidR="00676F52">
        <w:t>zvýrazněním</w:t>
      </w:r>
      <w:r>
        <w:t xml:space="preserve"> označen kritický řádek</w:t>
      </w:r>
      <w:r w:rsidR="00D604BF">
        <w:t xml:space="preserve">, viz </w:t>
      </w:r>
      <w:r w:rsidR="00676F52">
        <w:t>o</w:t>
      </w:r>
      <w:r w:rsidR="00D604BF">
        <w:t xml:space="preserve">brázek </w:t>
      </w:r>
      <w:r w:rsidR="00D604BF">
        <w:fldChar w:fldCharType="begin"/>
      </w:r>
      <w:r w:rsidR="00D604BF">
        <w:instrText xml:space="preserve"> REF _Ref217906130 \h </w:instrText>
      </w:r>
      <w:r w:rsidR="00F37814">
        <w:instrText>\</w:instrText>
      </w:r>
      <w:r w:rsidR="00D604BF">
        <w:instrText xml:space="preserve"># 0 </w:instrText>
      </w:r>
      <w:r w:rsidR="00D604BF">
        <w:fldChar w:fldCharType="separate"/>
      </w:r>
      <w:r w:rsidR="001D2882">
        <w:t>32</w:t>
      </w:r>
      <w:r w:rsidR="00D604BF">
        <w:fldChar w:fldCharType="end"/>
      </w:r>
      <w:r w:rsidR="00676F52">
        <w:t>.</w:t>
      </w:r>
    </w:p>
    <w:p w14:paraId="2D3AB85E" w14:textId="77777777" w:rsidR="00B34271" w:rsidRDefault="00B34271" w:rsidP="00B34271">
      <w:pPr>
        <w:pStyle w:val="Obrzek"/>
        <w:keepNext/>
      </w:pPr>
      <w:r>
        <w:rPr>
          <w:noProof/>
        </w:rPr>
        <w:drawing>
          <wp:inline distT="0" distB="0" distL="0" distR="0" wp14:anchorId="02001F05" wp14:editId="384A3324">
            <wp:extent cx="5261087" cy="333842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5900" cy="3379550"/>
                    </a:xfrm>
                    <a:prstGeom prst="rect">
                      <a:avLst/>
                    </a:prstGeom>
                  </pic:spPr>
                </pic:pic>
              </a:graphicData>
            </a:graphic>
          </wp:inline>
        </w:drawing>
      </w:r>
    </w:p>
    <w:p w14:paraId="519A7502" w14:textId="35E0083F" w:rsidR="00B34271" w:rsidRDefault="00B34271" w:rsidP="00B34271">
      <w:pPr>
        <w:pStyle w:val="Titulek"/>
      </w:pPr>
      <w:bookmarkStart w:id="145" w:name="_Ref217906130"/>
      <w:bookmarkStart w:id="146" w:name="_Toc221174137"/>
      <w:r>
        <w:t xml:space="preserve">Obrázek </w:t>
      </w:r>
      <w:fldSimple w:instr=" SEQ Obrázek \* ARABIC ">
        <w:r w:rsidR="00522561">
          <w:rPr>
            <w:noProof/>
          </w:rPr>
          <w:t>32</w:t>
        </w:r>
      </w:fldSimple>
      <w:bookmarkEnd w:id="145"/>
      <w:r>
        <w:t xml:space="preserve"> Kód se zvýrazněným kritickým řádkem</w:t>
      </w:r>
      <w:bookmarkEnd w:id="146"/>
    </w:p>
    <w:p w14:paraId="718DC155" w14:textId="7209DFF5" w:rsidR="008A2681" w:rsidRDefault="008A2681" w:rsidP="008A2681">
      <w:r>
        <w:lastRenderedPageBreak/>
        <w:t>Tento detailnější přehled nabízí i sekci „Fix analysis“, která slouží k edukaci vývojáře a poskytuje konkrétní příklady, jak zranitelnost daného typu správně opravit. Tato sekce je rozdělena na teoretický výklad</w:t>
      </w:r>
      <w:r w:rsidR="002D194C">
        <w:t xml:space="preserve"> na levé části sekce</w:t>
      </w:r>
      <w:r>
        <w:t>, jak lze vidět na obrázku</w:t>
      </w:r>
      <w:r w:rsidR="00081263">
        <w:t> </w:t>
      </w:r>
      <w:r w:rsidR="00B71155">
        <w:fldChar w:fldCharType="begin"/>
      </w:r>
      <w:r w:rsidR="00B71155">
        <w:instrText xml:space="preserve"> REF _Ref217907021 \h \# 0 </w:instrText>
      </w:r>
      <w:r w:rsidR="00B71155">
        <w:fldChar w:fldCharType="separate"/>
      </w:r>
      <w:r w:rsidR="001D2882">
        <w:t>33</w:t>
      </w:r>
      <w:r w:rsidR="00B71155">
        <w:fldChar w:fldCharType="end"/>
      </w:r>
      <w:r>
        <w:t xml:space="preserve"> a praktickou ukázku kódu</w:t>
      </w:r>
      <w:r w:rsidR="002D194C">
        <w:t xml:space="preserve"> na pravé části</w:t>
      </w:r>
      <w:r>
        <w:t xml:space="preserve"> obrázku</w:t>
      </w:r>
      <w:r w:rsidR="004D44BA">
        <w:t xml:space="preserve"> </w:t>
      </w:r>
      <w:r w:rsidR="004D44BA">
        <w:fldChar w:fldCharType="begin"/>
      </w:r>
      <w:r w:rsidR="004D44BA">
        <w:instrText xml:space="preserve"> REF _Ref217907103 \h \# 0 </w:instrText>
      </w:r>
      <w:r w:rsidR="004D44BA">
        <w:fldChar w:fldCharType="separate"/>
      </w:r>
      <w:r w:rsidR="001D2882">
        <w:t>34</w:t>
      </w:r>
      <w:r w:rsidR="004D44BA">
        <w:fldChar w:fldCharType="end"/>
      </w:r>
      <w:r>
        <w:t>.</w:t>
      </w:r>
    </w:p>
    <w:p w14:paraId="5108CDBC" w14:textId="77777777" w:rsidR="008A2681" w:rsidRDefault="008A2681" w:rsidP="008A2681">
      <w:pPr>
        <w:pStyle w:val="Obrzek"/>
        <w:keepNext/>
      </w:pPr>
      <w:r>
        <w:rPr>
          <w:noProof/>
        </w:rPr>
        <w:drawing>
          <wp:inline distT="0" distB="0" distL="0" distR="0" wp14:anchorId="11A6A25E" wp14:editId="6A80E45E">
            <wp:extent cx="5219700" cy="24415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pic:cNvPicPr/>
                  </pic:nvPicPr>
                  <pic:blipFill>
                    <a:blip r:embed="rId52">
                      <a:extLst>
                        <a:ext uri="{28A0092B-C50C-407E-A947-70E740481C1C}">
                          <a14:useLocalDpi xmlns:a14="http://schemas.microsoft.com/office/drawing/2010/main" val="0"/>
                        </a:ext>
                      </a:extLst>
                    </a:blip>
                    <a:stretch>
                      <a:fillRect/>
                    </a:stretch>
                  </pic:blipFill>
                  <pic:spPr>
                    <a:xfrm>
                      <a:off x="0" y="0"/>
                      <a:ext cx="5219700" cy="2441575"/>
                    </a:xfrm>
                    <a:prstGeom prst="rect">
                      <a:avLst/>
                    </a:prstGeom>
                  </pic:spPr>
                </pic:pic>
              </a:graphicData>
            </a:graphic>
          </wp:inline>
        </w:drawing>
      </w:r>
    </w:p>
    <w:p w14:paraId="56EA025F" w14:textId="2A79B850" w:rsidR="008A2681" w:rsidRDefault="008A2681" w:rsidP="008A2681">
      <w:pPr>
        <w:pStyle w:val="Titulek"/>
      </w:pPr>
      <w:bookmarkStart w:id="147" w:name="_Ref217907021"/>
      <w:bookmarkStart w:id="148" w:name="_Toc221174138"/>
      <w:r>
        <w:t xml:space="preserve">Obrázek </w:t>
      </w:r>
      <w:fldSimple w:instr=" SEQ Obrázek \* ARABIC ">
        <w:r w:rsidR="00522561">
          <w:rPr>
            <w:noProof/>
          </w:rPr>
          <w:t>33</w:t>
        </w:r>
      </w:fldSimple>
      <w:bookmarkEnd w:id="147"/>
      <w:r>
        <w:t xml:space="preserve"> Teoretický výklad možné opravy chyby</w:t>
      </w:r>
      <w:bookmarkEnd w:id="148"/>
    </w:p>
    <w:p w14:paraId="5FAA8F40" w14:textId="77777777" w:rsidR="0095040E" w:rsidRDefault="0095040E" w:rsidP="0095040E">
      <w:pPr>
        <w:pStyle w:val="Obrzek"/>
        <w:keepNext/>
      </w:pPr>
      <w:r>
        <w:rPr>
          <w:noProof/>
        </w:rPr>
        <w:drawing>
          <wp:inline distT="0" distB="0" distL="0" distR="0" wp14:anchorId="73BBF823" wp14:editId="255090A8">
            <wp:extent cx="3590925" cy="3631553"/>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a:blip r:embed="rId53">
                      <a:extLst>
                        <a:ext uri="{28A0092B-C50C-407E-A947-70E740481C1C}">
                          <a14:useLocalDpi xmlns:a14="http://schemas.microsoft.com/office/drawing/2010/main" val="0"/>
                        </a:ext>
                      </a:extLst>
                    </a:blip>
                    <a:stretch>
                      <a:fillRect/>
                    </a:stretch>
                  </pic:blipFill>
                  <pic:spPr>
                    <a:xfrm>
                      <a:off x="0" y="0"/>
                      <a:ext cx="3599984" cy="3640715"/>
                    </a:xfrm>
                    <a:prstGeom prst="rect">
                      <a:avLst/>
                    </a:prstGeom>
                  </pic:spPr>
                </pic:pic>
              </a:graphicData>
            </a:graphic>
          </wp:inline>
        </w:drawing>
      </w:r>
    </w:p>
    <w:p w14:paraId="0D386124" w14:textId="07EDE08C" w:rsidR="0095040E" w:rsidRDefault="0095040E" w:rsidP="0095040E">
      <w:pPr>
        <w:pStyle w:val="Titulek"/>
      </w:pPr>
      <w:bookmarkStart w:id="149" w:name="_Ref217907103"/>
      <w:bookmarkStart w:id="150" w:name="_Toc221174139"/>
      <w:r>
        <w:t xml:space="preserve">Obrázek </w:t>
      </w:r>
      <w:fldSimple w:instr=" SEQ Obrázek \* ARABIC ">
        <w:r w:rsidR="00522561">
          <w:rPr>
            <w:noProof/>
          </w:rPr>
          <w:t>34</w:t>
        </w:r>
      </w:fldSimple>
      <w:bookmarkEnd w:id="149"/>
      <w:r>
        <w:t xml:space="preserve"> Ukázka kódu s</w:t>
      </w:r>
      <w:r w:rsidR="00BE0B14">
        <w:t> </w:t>
      </w:r>
      <w:r>
        <w:t>opravami</w:t>
      </w:r>
      <w:bookmarkEnd w:id="150"/>
    </w:p>
    <w:p w14:paraId="4195301A" w14:textId="659B0A6D" w:rsidR="00BE0B14" w:rsidRDefault="00BE0B14" w:rsidP="00BE0B14">
      <w:r>
        <w:lastRenderedPageBreak/>
        <w:t>V</w:t>
      </w:r>
      <w:r w:rsidR="00070179">
        <w:t> </w:t>
      </w:r>
      <w:r>
        <w:t>levé</w:t>
      </w:r>
      <w:r w:rsidR="00070179">
        <w:t xml:space="preserve"> části</w:t>
      </w:r>
      <w:r>
        <w:t>, tedy v</w:t>
      </w:r>
      <w:r w:rsidR="00070179">
        <w:t xml:space="preserve"> části</w:t>
      </w:r>
      <w:r>
        <w:t xml:space="preserve"> s teoretickým výkladem, byly podrobně rozvedeny důvody, proč je ukládání konstant přímo do aplikace nebezpečné – zmiňuje se zde zejména riziko reverzního inženýrství.</w:t>
      </w:r>
      <w:r w:rsidR="000022EE">
        <w:t xml:space="preserve"> Snyk zde definuje i tzv. „Best practices for prevention“, což jsou osvědčené postupy pro prevenci, mezi které patří používání symbolických jmen nebo konfiguračních souborů namísto přímých hodnot.</w:t>
      </w:r>
    </w:p>
    <w:p w14:paraId="024DFCA5" w14:textId="4F8A0A6F" w:rsidR="00C471C7" w:rsidRDefault="00C471C7" w:rsidP="00BE0B14">
      <w:r>
        <w:t>Nejpřínosnější částí pro praktické řešení problému je prav</w:t>
      </w:r>
      <w:r w:rsidR="00F30E45">
        <w:t xml:space="preserve">á část </w:t>
      </w:r>
      <w:r>
        <w:t xml:space="preserve">s nadpisem „Example fixes“. </w:t>
      </w:r>
      <w:r w:rsidR="00B308C6">
        <w:t>Zobrazuje reálnou ukázku opravy. Pomocí barevného zvýraznění ukazuje rozdíl mezi původním a opraveným stavem. Červeně zvýrazněné řádky</w:t>
      </w:r>
      <w:r w:rsidR="00FE0E1B">
        <w:t xml:space="preserve">, předcházené znaménkem </w:t>
      </w:r>
      <w:r w:rsidR="00BD0EB8">
        <w:t>„</w:t>
      </w:r>
      <w:r w:rsidR="00FE0E1B">
        <w:t>-</w:t>
      </w:r>
      <w:r w:rsidR="00F05899">
        <w:t>“</w:t>
      </w:r>
      <w:r w:rsidR="00FE0E1B">
        <w:t>,</w:t>
      </w:r>
      <w:r w:rsidR="00B308C6">
        <w:t xml:space="preserve"> značí bezpečný kód, kde bylo tajemství, například </w:t>
      </w:r>
      <w:r w:rsidR="00B308C6" w:rsidRPr="00A11BFC">
        <w:rPr>
          <w:i/>
          <w:iCs/>
        </w:rPr>
        <w:t>APP_SECRET</w:t>
      </w:r>
      <w:r w:rsidR="00B308C6">
        <w:t xml:space="preserve">, zapsáno jako statický řetězec. </w:t>
      </w:r>
      <w:r w:rsidR="006041D4">
        <w:t>A zeleně zvýrazněné</w:t>
      </w:r>
      <w:r w:rsidR="005827D5">
        <w:t xml:space="preserve"> </w:t>
      </w:r>
      <w:r w:rsidR="00E069F9">
        <w:t xml:space="preserve">řádky, předcházené znaménkem </w:t>
      </w:r>
      <w:r w:rsidR="00BD0EB8">
        <w:t>„</w:t>
      </w:r>
      <w:r w:rsidR="00E069F9">
        <w:t>+</w:t>
      </w:r>
      <w:r w:rsidR="00BD0EB8">
        <w:t>“</w:t>
      </w:r>
      <w:r w:rsidR="00E069F9">
        <w:t>,</w:t>
      </w:r>
      <w:r w:rsidR="006041D4">
        <w:t xml:space="preserve"> demonstrují správné řešení</w:t>
      </w:r>
      <w:r w:rsidR="00BE7171">
        <w:t>.</w:t>
      </w:r>
    </w:p>
    <w:p w14:paraId="4783AAF9" w14:textId="4B06A951" w:rsidR="00C35A54" w:rsidRDefault="00C66EE6" w:rsidP="00BE0B14">
      <w:r>
        <w:t>Ve spodní části této sekce se vyskytuje tlačítko s nápisem „Ignore across repository“. Toto tlačítko slouží pro trvalé skrytí chyby ze všech budoucích reportů, a to napříč všemi větvemi projektu i různými rozhraními. Důvodů proč vývojář může tuto funkci využít je mnoho a jednou z nich může být například falešně pozitivní nález.</w:t>
      </w:r>
      <w:r w:rsidR="001333DD">
        <w:t xml:space="preserve"> Pokud vývojář potřebuje nějakou chybu ignorovat, klikne na toto tlačítko a zobrazí se formulář, viz obrázek</w:t>
      </w:r>
      <w:r w:rsidR="00EA1381">
        <w:t xml:space="preserve"> </w:t>
      </w:r>
      <w:r w:rsidR="00EA1381">
        <w:fldChar w:fldCharType="begin"/>
      </w:r>
      <w:r w:rsidR="00EA1381">
        <w:instrText xml:space="preserve"> REF _Ref217909376 \h \# 0 </w:instrText>
      </w:r>
      <w:r w:rsidR="00EA1381">
        <w:fldChar w:fldCharType="separate"/>
      </w:r>
      <w:r w:rsidR="001D2882">
        <w:t>35</w:t>
      </w:r>
      <w:r w:rsidR="00EA1381">
        <w:fldChar w:fldCharType="end"/>
      </w:r>
      <w:r w:rsidR="001333DD">
        <w:t>.</w:t>
      </w:r>
      <w:r w:rsidR="00F306A7">
        <w:t xml:space="preserve"> Vývojář musí uvést „Ignore type“, který definuje důvod, proč byla daná chyba vyřazena z aktivního sledování. Na výběr jsou tři možnosti:</w:t>
      </w:r>
      <w:r w:rsidR="00FF6772">
        <w:t xml:space="preserve"> </w:t>
      </w:r>
    </w:p>
    <w:p w14:paraId="5FBE8587" w14:textId="1896EF23" w:rsidR="00FF6772" w:rsidRDefault="00FF6772" w:rsidP="00003C4D">
      <w:pPr>
        <w:pStyle w:val="Odstavecseseznamem"/>
        <w:numPr>
          <w:ilvl w:val="0"/>
          <w:numId w:val="21"/>
        </w:numPr>
        <w:spacing w:line="360" w:lineRule="auto"/>
      </w:pPr>
      <w:r w:rsidRPr="006C7B63">
        <w:rPr>
          <w:b/>
          <w:bCs/>
        </w:rPr>
        <w:t>Not vulnerable</w:t>
      </w:r>
      <w:r>
        <w:t xml:space="preserve"> (</w:t>
      </w:r>
      <w:r w:rsidR="00F25299">
        <w:t>N</w:t>
      </w:r>
      <w:r>
        <w:t xml:space="preserve">ení zranitelné) – </w:t>
      </w:r>
      <w:r w:rsidR="00E05D10">
        <w:t>T</w:t>
      </w:r>
      <w:r>
        <w:t>ato možnost se volí v případě falešně pozitivního nálezu.</w:t>
      </w:r>
    </w:p>
    <w:p w14:paraId="03A13443" w14:textId="608A72B3" w:rsidR="00F25299" w:rsidRDefault="00F25299" w:rsidP="00003C4D">
      <w:pPr>
        <w:pStyle w:val="Odstavecseseznamem"/>
        <w:numPr>
          <w:ilvl w:val="0"/>
          <w:numId w:val="21"/>
        </w:numPr>
        <w:spacing w:line="360" w:lineRule="auto"/>
      </w:pPr>
      <w:r w:rsidRPr="006C7B63">
        <w:rPr>
          <w:b/>
          <w:bCs/>
        </w:rPr>
        <w:t>Ignore temporarily</w:t>
      </w:r>
      <w:r>
        <w:t xml:space="preserve"> (Ignorovat dočasně) – Používá se pro odložení nápravy. Tato volba je užitečná v situacích, kdy tým o chybě ví, ale plánuje ji opravit až v příštím vývojovém cyklu.</w:t>
      </w:r>
    </w:p>
    <w:p w14:paraId="3A5F3271" w14:textId="0E06283E" w:rsidR="00F25299" w:rsidRDefault="00F25299" w:rsidP="00003C4D">
      <w:pPr>
        <w:pStyle w:val="Odstavecseseznamem"/>
        <w:numPr>
          <w:ilvl w:val="0"/>
          <w:numId w:val="21"/>
        </w:numPr>
        <w:spacing w:line="360" w:lineRule="auto"/>
      </w:pPr>
      <w:r w:rsidRPr="006C7B63">
        <w:rPr>
          <w:b/>
          <w:bCs/>
        </w:rPr>
        <w:t>Won’t Fix</w:t>
      </w:r>
      <w:r>
        <w:t xml:space="preserve"> (Nebude opraveno) – Tato kategorie označuje akceptované riziko. Volí se u nálezů, jejichž oprava by byla příliš nákladná nebo technicky nerealizovatelná vzhledem k minimálnímu reálnému dopadu na bezpečnost.</w:t>
      </w:r>
    </w:p>
    <w:p w14:paraId="1D429297" w14:textId="3DA17F8F" w:rsidR="00003C4D" w:rsidRDefault="004D2FE0" w:rsidP="00003C4D">
      <w:r>
        <w:t xml:space="preserve">Dále je dobré uvést </w:t>
      </w:r>
      <w:r w:rsidR="00FB0EE0">
        <w:t>podrobné vysvětlení svého kroku do pole „Ignore reason“</w:t>
      </w:r>
      <w:r w:rsidR="009F497E">
        <w:t>. Tento komentář je klíčový pro ostatní členy týmu, kteří by se mohli k danému souboru v budoucnu vrátit, aby rozuměli, proč byla zranitelnost vyřazena z aktivního monitoringu.</w:t>
      </w:r>
    </w:p>
    <w:p w14:paraId="77A7586E" w14:textId="167E7CBE" w:rsidR="00330BC2" w:rsidRDefault="00330BC2" w:rsidP="00003C4D">
      <w:r>
        <w:lastRenderedPageBreak/>
        <w:t>A jako poslední věc k uvedení je zde nastavení „Expiration“</w:t>
      </w:r>
      <w:r w:rsidR="00744598">
        <w:t>. Snyk umožňuje, zda má ignorování platit trvale – možnost „Does not expire“, nebo zda má být časově omezeno – možnost „Custom expiration“</w:t>
      </w:r>
      <w:r w:rsidR="00FF527C">
        <w:t>.</w:t>
      </w:r>
    </w:p>
    <w:p w14:paraId="740CD102" w14:textId="77777777" w:rsidR="001333DD" w:rsidRDefault="001333DD" w:rsidP="001333DD">
      <w:pPr>
        <w:pStyle w:val="Obrzek"/>
        <w:keepNext/>
      </w:pPr>
      <w:r>
        <w:rPr>
          <w:noProof/>
        </w:rPr>
        <w:drawing>
          <wp:inline distT="0" distB="0" distL="0" distR="0" wp14:anchorId="0BA3FC2A" wp14:editId="6B74FAF7">
            <wp:extent cx="2921985" cy="28384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a:blip r:embed="rId54">
                      <a:extLst>
                        <a:ext uri="{28A0092B-C50C-407E-A947-70E740481C1C}">
                          <a14:useLocalDpi xmlns:a14="http://schemas.microsoft.com/office/drawing/2010/main" val="0"/>
                        </a:ext>
                      </a:extLst>
                    </a:blip>
                    <a:stretch>
                      <a:fillRect/>
                    </a:stretch>
                  </pic:blipFill>
                  <pic:spPr>
                    <a:xfrm>
                      <a:off x="0" y="0"/>
                      <a:ext cx="2936196" cy="2852254"/>
                    </a:xfrm>
                    <a:prstGeom prst="rect">
                      <a:avLst/>
                    </a:prstGeom>
                  </pic:spPr>
                </pic:pic>
              </a:graphicData>
            </a:graphic>
          </wp:inline>
        </w:drawing>
      </w:r>
    </w:p>
    <w:p w14:paraId="721A4FB3" w14:textId="1653EA83" w:rsidR="001333DD" w:rsidRDefault="001333DD" w:rsidP="001333DD">
      <w:pPr>
        <w:pStyle w:val="Titulek"/>
      </w:pPr>
      <w:bookmarkStart w:id="151" w:name="_Ref217909376"/>
      <w:bookmarkStart w:id="152" w:name="_Toc221174140"/>
      <w:r>
        <w:t xml:space="preserve">Obrázek </w:t>
      </w:r>
      <w:fldSimple w:instr=" SEQ Obrázek \* ARABIC ">
        <w:r w:rsidR="00522561">
          <w:rPr>
            <w:noProof/>
          </w:rPr>
          <w:t>35</w:t>
        </w:r>
      </w:fldSimple>
      <w:bookmarkEnd w:id="151"/>
      <w:r>
        <w:t xml:space="preserve"> Formulář pro ignoraci identifikované zranitelnosti</w:t>
      </w:r>
      <w:bookmarkEnd w:id="152"/>
    </w:p>
    <w:p w14:paraId="4EF922E2" w14:textId="42FDFAF5" w:rsidR="00A7418F" w:rsidRDefault="00AB5015" w:rsidP="00A7418F">
      <w:r>
        <w:t xml:space="preserve">Jednou z identifikovaných chyb touto analýzou </w:t>
      </w:r>
      <w:r w:rsidR="004F4B16">
        <w:t xml:space="preserve">se </w:t>
      </w:r>
      <w:r w:rsidR="00D65E56">
        <w:t xml:space="preserve">střední závažnosti </w:t>
      </w:r>
      <w:r>
        <w:t xml:space="preserve">byla například zranitelnost </w:t>
      </w:r>
      <w:r w:rsidR="0080684E">
        <w:t>„</w:t>
      </w:r>
      <w:r>
        <w:t>Use of Hardcoded Passwords</w:t>
      </w:r>
      <w:r w:rsidR="0080684E">
        <w:t>“</w:t>
      </w:r>
      <w:r w:rsidR="00D65E56">
        <w:t>, klasifikovaná jako CWE-798</w:t>
      </w:r>
      <w:r w:rsidR="001B5C5A">
        <w:t>.Její náhled</w:t>
      </w:r>
      <w:r w:rsidR="00B235A9">
        <w:t xml:space="preserve"> lze vidět na obrázku </w:t>
      </w:r>
      <w:r w:rsidR="00B235A9">
        <w:fldChar w:fldCharType="begin"/>
      </w:r>
      <w:r w:rsidR="00B235A9">
        <w:instrText xml:space="preserve"> REF _Ref217912941 \h \# 0 </w:instrText>
      </w:r>
      <w:r w:rsidR="00B235A9">
        <w:fldChar w:fldCharType="separate"/>
      </w:r>
      <w:r w:rsidR="001D2882">
        <w:t>36</w:t>
      </w:r>
      <w:r w:rsidR="00B235A9">
        <w:fldChar w:fldCharType="end"/>
      </w:r>
      <w:r w:rsidR="00D65E56">
        <w:t>. Snyk tomuto nálezu přiřadil skóre 552, což jej řadí do kategorie střední až vysoké závažnosti</w:t>
      </w:r>
      <w:r w:rsidR="009B2B01">
        <w:t xml:space="preserve">. Podstatou problému je přítomnost testovacího hesla </w:t>
      </w:r>
      <w:r w:rsidR="0077530E">
        <w:t>„</w:t>
      </w:r>
      <w:r w:rsidR="009B2B01">
        <w:t>s3cr3t!“ přímo ve zdrojovém kódu</w:t>
      </w:r>
      <w:r w:rsidR="00B00E63">
        <w:t xml:space="preserve"> aplikace.</w:t>
      </w:r>
      <w:r w:rsidR="00377989">
        <w:t xml:space="preserve"> Celkově </w:t>
      </w:r>
      <w:r w:rsidR="00527116">
        <w:t xml:space="preserve">se </w:t>
      </w:r>
      <w:r w:rsidR="00377989">
        <w:t xml:space="preserve">tato zranitelnost v aplikaci vyskytuje nejčastěji. Ve filtrech byl u této zranitelnosti uveden počet </w:t>
      </w:r>
      <w:r w:rsidR="00852357">
        <w:t>152.</w:t>
      </w:r>
    </w:p>
    <w:p w14:paraId="71A43FDF" w14:textId="77777777" w:rsidR="00197C37" w:rsidRDefault="00197C37" w:rsidP="00197C37">
      <w:pPr>
        <w:pStyle w:val="Obrzek"/>
        <w:keepNext/>
      </w:pPr>
      <w:r>
        <w:rPr>
          <w:noProof/>
        </w:rPr>
        <w:drawing>
          <wp:inline distT="0" distB="0" distL="0" distR="0" wp14:anchorId="7662C9F8" wp14:editId="50C5AF51">
            <wp:extent cx="4114800" cy="1869681"/>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63497" cy="1891808"/>
                    </a:xfrm>
                    <a:prstGeom prst="rect">
                      <a:avLst/>
                    </a:prstGeom>
                  </pic:spPr>
                </pic:pic>
              </a:graphicData>
            </a:graphic>
          </wp:inline>
        </w:drawing>
      </w:r>
    </w:p>
    <w:p w14:paraId="59005C37" w14:textId="426276EA" w:rsidR="00197C37" w:rsidRDefault="00197C37" w:rsidP="00197C37">
      <w:pPr>
        <w:pStyle w:val="Titulek"/>
      </w:pPr>
      <w:bookmarkStart w:id="153" w:name="_Ref217912941"/>
      <w:bookmarkStart w:id="154" w:name="_Toc221174141"/>
      <w:r>
        <w:t xml:space="preserve">Obrázek </w:t>
      </w:r>
      <w:fldSimple w:instr=" SEQ Obrázek \* ARABIC ">
        <w:r w:rsidR="00522561">
          <w:rPr>
            <w:noProof/>
          </w:rPr>
          <w:t>36</w:t>
        </w:r>
      </w:fldSimple>
      <w:bookmarkEnd w:id="153"/>
      <w:r>
        <w:t xml:space="preserve"> Ukázka zranitelnosti se střední závažností</w:t>
      </w:r>
      <w:bookmarkEnd w:id="154"/>
    </w:p>
    <w:p w14:paraId="0AD0DF4E" w14:textId="2C1B39CE" w:rsidR="008E7A40" w:rsidRDefault="0093681F" w:rsidP="008E7A40">
      <w:r>
        <w:lastRenderedPageBreak/>
        <w:t xml:space="preserve">Ze zranitelností nízké závažnosti je například nález pod názvem „Cleartext Transmission – </w:t>
      </w:r>
      <w:r w:rsidR="00984156">
        <w:t>HTTP</w:t>
      </w:r>
      <w:r>
        <w:t xml:space="preserve"> Instead of HTTPS“</w:t>
      </w:r>
      <w:r w:rsidR="006F2FF0">
        <w:t xml:space="preserve">, evidovaný pod označením CWE-319. Podstatou zranitelnosti je použití nebezpečného protokolu </w:t>
      </w:r>
      <w:r w:rsidR="001E29A0">
        <w:t>HTTP</w:t>
      </w:r>
      <w:r w:rsidR="006F2FF0">
        <w:t xml:space="preserve"> namísto jeho šifrované varianty HTTPS při provádění síťového požadavku.</w:t>
      </w:r>
      <w:r w:rsidR="00642251">
        <w:t xml:space="preserve"> Tato zranitelnost je náchylná na útoky typu Man-in</w:t>
      </w:r>
      <w:r w:rsidR="0051548C">
        <w:t>-</w:t>
      </w:r>
      <w:r w:rsidR="00642251">
        <w:t>the-Middle</w:t>
      </w:r>
      <w:r w:rsidR="0051548C">
        <w:t>, kdy ú</w:t>
      </w:r>
      <w:r w:rsidR="00642251">
        <w:t xml:space="preserve">točník nacházející se na stejné síti může pomocí </w:t>
      </w:r>
      <w:r w:rsidR="00AF2AA2">
        <w:t>specializovaných</w:t>
      </w:r>
      <w:r w:rsidR="00642251">
        <w:t xml:space="preserve"> nástrojů pro odposlech tento provoz </w:t>
      </w:r>
      <w:r w:rsidR="000C7349">
        <w:t xml:space="preserve">neautorizovaně </w:t>
      </w:r>
      <w:r w:rsidR="00642251">
        <w:t>zachytit a přečíst.</w:t>
      </w:r>
      <w:r w:rsidR="00A37457">
        <w:t xml:space="preserve"> Tento nález je vyobrazen na obrázku </w:t>
      </w:r>
      <w:r w:rsidR="00C00C91">
        <w:fldChar w:fldCharType="begin"/>
      </w:r>
      <w:r w:rsidR="00C00C91">
        <w:instrText xml:space="preserve"> REF _Ref217914446 \h </w:instrText>
      </w:r>
      <w:r w:rsidR="00FE1112">
        <w:instrText xml:space="preserve">\# 0 </w:instrText>
      </w:r>
      <w:r w:rsidR="00C00C91">
        <w:fldChar w:fldCharType="separate"/>
      </w:r>
      <w:r w:rsidR="001D2882">
        <w:t>37</w:t>
      </w:r>
      <w:r w:rsidR="00C00C91">
        <w:fldChar w:fldCharType="end"/>
      </w:r>
      <w:r w:rsidR="00A37457">
        <w:t>.</w:t>
      </w:r>
    </w:p>
    <w:p w14:paraId="3EFEEC30" w14:textId="77777777" w:rsidR="00F55F49" w:rsidRDefault="00F55F49" w:rsidP="00F55F49">
      <w:pPr>
        <w:pStyle w:val="Obrzek"/>
        <w:keepNext/>
      </w:pPr>
      <w:r>
        <w:rPr>
          <w:noProof/>
        </w:rPr>
        <w:drawing>
          <wp:inline distT="0" distB="0" distL="0" distR="0" wp14:anchorId="486531B4" wp14:editId="740E71FD">
            <wp:extent cx="4845902" cy="2208363"/>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9371" cy="2237287"/>
                    </a:xfrm>
                    <a:prstGeom prst="rect">
                      <a:avLst/>
                    </a:prstGeom>
                  </pic:spPr>
                </pic:pic>
              </a:graphicData>
            </a:graphic>
          </wp:inline>
        </w:drawing>
      </w:r>
    </w:p>
    <w:p w14:paraId="4435E8D9" w14:textId="57B73406" w:rsidR="00A37457" w:rsidRDefault="00F55F49" w:rsidP="00F55F49">
      <w:pPr>
        <w:pStyle w:val="Titulek"/>
      </w:pPr>
      <w:bookmarkStart w:id="155" w:name="_Ref217914446"/>
      <w:bookmarkStart w:id="156" w:name="_Toc221174142"/>
      <w:r>
        <w:t xml:space="preserve">Obrázek </w:t>
      </w:r>
      <w:fldSimple w:instr=" SEQ Obrázek \* ARABIC ">
        <w:r w:rsidR="00522561">
          <w:rPr>
            <w:noProof/>
          </w:rPr>
          <w:t>37</w:t>
        </w:r>
      </w:fldSimple>
      <w:bookmarkEnd w:id="155"/>
      <w:r>
        <w:t xml:space="preserve"> Ukázka zranitelnosti nízkého stupně</w:t>
      </w:r>
      <w:bookmarkEnd w:id="156"/>
    </w:p>
    <w:p w14:paraId="7983748F" w14:textId="091F5667" w:rsidR="00D32AA1" w:rsidRDefault="00D32AA1" w:rsidP="00D32AA1">
      <w:pPr>
        <w:pStyle w:val="Nadpis3"/>
      </w:pPr>
      <w:bookmarkStart w:id="157" w:name="_Toc218357375"/>
      <w:r>
        <w:t>Aikido</w:t>
      </w:r>
      <w:bookmarkEnd w:id="157"/>
    </w:p>
    <w:p w14:paraId="12425655" w14:textId="0C47EB46" w:rsidR="00D32AA1" w:rsidRDefault="00D32AA1" w:rsidP="00D32AA1">
      <w:pPr>
        <w:pStyle w:val="Pokraovn"/>
      </w:pPr>
      <w:r>
        <w:t xml:space="preserve">Dalším nástrojem, který lze používat v cloudu, je </w:t>
      </w:r>
      <w:r w:rsidRPr="006B5425">
        <w:t>Aikido</w:t>
      </w:r>
      <w:r>
        <w:t xml:space="preserve">. Nejprve proběhlo přihlášení opět přes </w:t>
      </w:r>
      <w:r w:rsidRPr="006B5425">
        <w:t>GitHub</w:t>
      </w:r>
      <w:r>
        <w:rPr>
          <w:i/>
          <w:iCs/>
        </w:rPr>
        <w:t xml:space="preserve">. </w:t>
      </w:r>
      <w:r>
        <w:t xml:space="preserve">Pro provedení analýzy bylo nejdříve potřeba </w:t>
      </w:r>
      <w:r w:rsidR="006A3364">
        <w:t>přidat repozitáře z </w:t>
      </w:r>
      <w:r w:rsidR="006A3364" w:rsidRPr="006B5425">
        <w:t>GitHubu</w:t>
      </w:r>
      <w:r w:rsidR="006A3364">
        <w:t>, které měly být zanalyzovány</w:t>
      </w:r>
      <w:r>
        <w:t xml:space="preserve">. </w:t>
      </w:r>
      <w:r w:rsidR="006A3364">
        <w:t>V levé liště je záložka „Repositories“</w:t>
      </w:r>
      <w:r w:rsidR="00605EA1">
        <w:t>,</w:t>
      </w:r>
      <w:r w:rsidR="006A3364">
        <w:t xml:space="preserve"> </w:t>
      </w:r>
      <w:r w:rsidR="00605EA1">
        <w:t>kde se</w:t>
      </w:r>
      <w:r w:rsidR="006A3364">
        <w:t xml:space="preserve"> po kliknutí na tuto záložku zobrazily veškeré repozitáře, které byly doposud přidány do této aplikace. Pro přidání repozitáře vybrané zranitelné aplikace tato záložka obsahovala tlačítko „Manage Repos“. Toto tlačítko zobrazilo všechny repozitáře účtu, jak lze vidět na obrázku </w:t>
      </w:r>
      <w:r w:rsidR="006A3364">
        <w:fldChar w:fldCharType="begin"/>
      </w:r>
      <w:r w:rsidR="006A3364">
        <w:instrText xml:space="preserve"> REF _Ref218270934 \h \# 0 </w:instrText>
      </w:r>
      <w:r w:rsidR="006A3364">
        <w:fldChar w:fldCharType="separate"/>
      </w:r>
      <w:r w:rsidR="001D2882">
        <w:t>38</w:t>
      </w:r>
      <w:r w:rsidR="006A3364">
        <w:fldChar w:fldCharType="end"/>
      </w:r>
      <w:r w:rsidR="006A3364">
        <w:t>.</w:t>
      </w:r>
    </w:p>
    <w:p w14:paraId="27632E73" w14:textId="77777777" w:rsidR="006A3364" w:rsidRDefault="006A3364" w:rsidP="006A3364">
      <w:pPr>
        <w:pStyle w:val="Obrzek"/>
      </w:pPr>
      <w:r>
        <w:rPr>
          <w:noProof/>
        </w:rPr>
        <w:lastRenderedPageBreak/>
        <w:drawing>
          <wp:inline distT="0" distB="0" distL="0" distR="0" wp14:anchorId="466235EC" wp14:editId="398F7D1C">
            <wp:extent cx="5219700" cy="2678430"/>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9700" cy="2678430"/>
                    </a:xfrm>
                    <a:prstGeom prst="rect">
                      <a:avLst/>
                    </a:prstGeom>
                  </pic:spPr>
                </pic:pic>
              </a:graphicData>
            </a:graphic>
          </wp:inline>
        </w:drawing>
      </w:r>
    </w:p>
    <w:p w14:paraId="1DC655DF" w14:textId="25F8727C" w:rsidR="006A3364" w:rsidRDefault="006A3364" w:rsidP="006A3364">
      <w:pPr>
        <w:pStyle w:val="Titulek"/>
      </w:pPr>
      <w:bookmarkStart w:id="158" w:name="_Ref218270934"/>
      <w:bookmarkStart w:id="159" w:name="_Toc221174143"/>
      <w:r w:rsidRPr="006A3364">
        <w:t xml:space="preserve">Obrázek </w:t>
      </w:r>
      <w:fldSimple w:instr=" SEQ Obrázek \* ARABIC ">
        <w:r w:rsidR="00522561">
          <w:rPr>
            <w:noProof/>
          </w:rPr>
          <w:t>38</w:t>
        </w:r>
      </w:fldSimple>
      <w:bookmarkEnd w:id="158"/>
      <w:r w:rsidRPr="006A3364">
        <w:t xml:space="preserve"> Výpis repozitářů v aplikaci Aikido</w:t>
      </w:r>
      <w:bookmarkEnd w:id="159"/>
    </w:p>
    <w:p w14:paraId="226DFCA6" w14:textId="0095FF1B" w:rsidR="00282FB7" w:rsidRDefault="00BD1F91" w:rsidP="00282FB7">
      <w:r>
        <w:t xml:space="preserve">Následně bylo </w:t>
      </w:r>
      <w:r w:rsidR="00BE6947">
        <w:t xml:space="preserve">stisknuto </w:t>
      </w:r>
      <w:r>
        <w:t xml:space="preserve">tlačítko „Add Repo“, díky kterému proběhlo přesměrování na stránku </w:t>
      </w:r>
      <w:r w:rsidRPr="006B5425">
        <w:t>GitHub</w:t>
      </w:r>
      <w:r w:rsidR="00715E16">
        <w:t>,</w:t>
      </w:r>
      <w:r>
        <w:t xml:space="preserve"> konkrétně do nastavení „Repository access“, viz obrázek </w:t>
      </w:r>
      <w:r w:rsidR="00CB615B">
        <w:fldChar w:fldCharType="begin"/>
      </w:r>
      <w:r w:rsidR="00CB615B">
        <w:instrText xml:space="preserve"> REF _Ref218271757 \h \# 0 </w:instrText>
      </w:r>
      <w:r w:rsidR="00CB615B">
        <w:fldChar w:fldCharType="separate"/>
      </w:r>
      <w:r w:rsidR="001D2882">
        <w:t>39</w:t>
      </w:r>
      <w:r w:rsidR="00CB615B">
        <w:fldChar w:fldCharType="end"/>
      </w:r>
      <w:r>
        <w:t>.</w:t>
      </w:r>
    </w:p>
    <w:p w14:paraId="2E535563" w14:textId="77777777" w:rsidR="00467B28" w:rsidRDefault="00467B28" w:rsidP="00467B28">
      <w:pPr>
        <w:pStyle w:val="Obrzek"/>
        <w:keepNext/>
      </w:pPr>
      <w:r>
        <w:rPr>
          <w:noProof/>
        </w:rPr>
        <w:drawing>
          <wp:inline distT="0" distB="0" distL="0" distR="0" wp14:anchorId="34230F32" wp14:editId="719DFBAB">
            <wp:extent cx="4813917" cy="280987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pic:nvPicPr>
                  <pic:blipFill>
                    <a:blip r:embed="rId58">
                      <a:extLst>
                        <a:ext uri="{28A0092B-C50C-407E-A947-70E740481C1C}">
                          <a14:useLocalDpi xmlns:a14="http://schemas.microsoft.com/office/drawing/2010/main" val="0"/>
                        </a:ext>
                      </a:extLst>
                    </a:blip>
                    <a:stretch>
                      <a:fillRect/>
                    </a:stretch>
                  </pic:blipFill>
                  <pic:spPr>
                    <a:xfrm>
                      <a:off x="0" y="0"/>
                      <a:ext cx="4828953" cy="2818651"/>
                    </a:xfrm>
                    <a:prstGeom prst="rect">
                      <a:avLst/>
                    </a:prstGeom>
                  </pic:spPr>
                </pic:pic>
              </a:graphicData>
            </a:graphic>
          </wp:inline>
        </w:drawing>
      </w:r>
    </w:p>
    <w:p w14:paraId="4B60F19A" w14:textId="4FD5B397" w:rsidR="00467B28" w:rsidRDefault="00467B28" w:rsidP="00467B28">
      <w:pPr>
        <w:pStyle w:val="Titulek"/>
      </w:pPr>
      <w:bookmarkStart w:id="160" w:name="_Ref218271757"/>
      <w:bookmarkStart w:id="161" w:name="_Toc221174144"/>
      <w:r>
        <w:t xml:space="preserve">Obrázek </w:t>
      </w:r>
      <w:fldSimple w:instr=" SEQ Obrázek \* ARABIC ">
        <w:r w:rsidR="00522561">
          <w:rPr>
            <w:noProof/>
          </w:rPr>
          <w:t>39</w:t>
        </w:r>
      </w:fldSimple>
      <w:bookmarkEnd w:id="160"/>
      <w:r>
        <w:t xml:space="preserve"> Nastavení pro přidání repozitáře z GitHubu do aplikace Aikido</w:t>
      </w:r>
      <w:bookmarkEnd w:id="161"/>
    </w:p>
    <w:p w14:paraId="38D5B101" w14:textId="75673A07" w:rsidR="00F37DEA" w:rsidRDefault="00AF4271" w:rsidP="00F37DEA">
      <w:r>
        <w:t>Na obrázku</w:t>
      </w:r>
      <w:r w:rsidR="00C83739">
        <w:t xml:space="preserve"> </w:t>
      </w:r>
      <w:r w:rsidR="00C83739">
        <w:fldChar w:fldCharType="begin"/>
      </w:r>
      <w:r w:rsidR="00C83739">
        <w:instrText xml:space="preserve"> REF _Ref218272101 \h \# 0 </w:instrText>
      </w:r>
      <w:r w:rsidR="00C83739">
        <w:fldChar w:fldCharType="separate"/>
      </w:r>
      <w:r w:rsidR="001D2882">
        <w:t>40</w:t>
      </w:r>
      <w:r w:rsidR="00C83739">
        <w:fldChar w:fldCharType="end"/>
      </w:r>
      <w:r>
        <w:t xml:space="preserve"> lze vidět</w:t>
      </w:r>
      <w:r w:rsidR="00A734EB">
        <w:t xml:space="preserve">, </w:t>
      </w:r>
      <w:r>
        <w:t>že p</w:t>
      </w:r>
      <w:r w:rsidR="00F37DEA">
        <w:t>o vybrání volby „All repositories“ se zobrazila stránka, kde byly vypsány repozitáře</w:t>
      </w:r>
      <w:r w:rsidR="00715E16">
        <w:t>,</w:t>
      </w:r>
      <w:r w:rsidR="00F37DEA">
        <w:t xml:space="preserve"> a aplikace Aikido </w:t>
      </w:r>
      <w:r w:rsidR="00715E16">
        <w:t>následně po</w:t>
      </w:r>
      <w:r w:rsidR="00F37DEA">
        <w:t>žádala o vybrání repozitářů</w:t>
      </w:r>
      <w:r w:rsidR="00715E16">
        <w:t xml:space="preserve"> ke statické analýze</w:t>
      </w:r>
      <w:r w:rsidR="00F37DEA">
        <w:t>.</w:t>
      </w:r>
    </w:p>
    <w:p w14:paraId="72EFD3F7" w14:textId="77777777" w:rsidR="00AF4271" w:rsidRDefault="00AF4271" w:rsidP="00AF4271">
      <w:pPr>
        <w:pStyle w:val="Obrzek"/>
        <w:keepNext/>
      </w:pPr>
      <w:r>
        <w:rPr>
          <w:noProof/>
        </w:rPr>
        <w:lastRenderedPageBreak/>
        <w:drawing>
          <wp:inline distT="0" distB="0" distL="0" distR="0" wp14:anchorId="4537196A" wp14:editId="3ED371E8">
            <wp:extent cx="2967794" cy="3019425"/>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1383" cy="3043425"/>
                    </a:xfrm>
                    <a:prstGeom prst="rect">
                      <a:avLst/>
                    </a:prstGeom>
                  </pic:spPr>
                </pic:pic>
              </a:graphicData>
            </a:graphic>
          </wp:inline>
        </w:drawing>
      </w:r>
    </w:p>
    <w:p w14:paraId="7C266DDA" w14:textId="2C965D05" w:rsidR="00AF4271" w:rsidRDefault="00AF4271" w:rsidP="00AF4271">
      <w:pPr>
        <w:pStyle w:val="Titulek"/>
      </w:pPr>
      <w:bookmarkStart w:id="162" w:name="_Ref218272101"/>
      <w:bookmarkStart w:id="163" w:name="_Toc221174145"/>
      <w:r>
        <w:t xml:space="preserve">Obrázek </w:t>
      </w:r>
      <w:fldSimple w:instr=" SEQ Obrázek \* ARABIC ">
        <w:r w:rsidR="00522561">
          <w:rPr>
            <w:noProof/>
          </w:rPr>
          <w:t>40</w:t>
        </w:r>
      </w:fldSimple>
      <w:bookmarkEnd w:id="162"/>
      <w:r>
        <w:t xml:space="preserve"> Výběr repozitářů, které mohou být skenovány aplikací Aikido</w:t>
      </w:r>
      <w:bookmarkEnd w:id="163"/>
    </w:p>
    <w:p w14:paraId="3214251F" w14:textId="6986E2D4" w:rsidR="00A734EB" w:rsidRDefault="000E784D" w:rsidP="00A734EB">
      <w:r>
        <w:t xml:space="preserve">Byl tedy vybrán repozitář vybrané zranitelné aplikace a kliknuto na tlačítko „Next, Details“. </w:t>
      </w:r>
      <w:r w:rsidR="00715E16">
        <w:t>To vedlo k</w:t>
      </w:r>
      <w:r w:rsidR="00715E16">
        <w:rPr>
          <w:lang w:val="en-US"/>
        </w:rPr>
        <w:t> přidání repozitáře a spuštění statické analýzy aplikace</w:t>
      </w:r>
      <w:r w:rsidR="00D408A7">
        <w:t xml:space="preserve">. Pro zobrazení reportů bylo opět klinuto na záložku „Repositories“ v levé části. Tím se zobrazily všechny repozitáře, které byly zvoleny, včetně zranitelné aplikace Jucie Shop, což lze vidět na obrázku </w:t>
      </w:r>
      <w:r w:rsidR="00D408A7">
        <w:fldChar w:fldCharType="begin"/>
      </w:r>
      <w:r w:rsidR="00D408A7">
        <w:instrText xml:space="preserve"> REF _Ref218272951 \h \# 0 </w:instrText>
      </w:r>
      <w:r w:rsidR="00D408A7">
        <w:fldChar w:fldCharType="separate"/>
      </w:r>
      <w:r w:rsidR="001D2882">
        <w:t>41</w:t>
      </w:r>
      <w:r w:rsidR="00D408A7">
        <w:fldChar w:fldCharType="end"/>
      </w:r>
      <w:r w:rsidR="00D408A7">
        <w:t>.</w:t>
      </w:r>
    </w:p>
    <w:p w14:paraId="57B53EEC" w14:textId="77777777" w:rsidR="00D408A7" w:rsidRDefault="00D408A7" w:rsidP="00D408A7">
      <w:pPr>
        <w:pStyle w:val="Obrzek"/>
        <w:keepNext/>
      </w:pPr>
      <w:r>
        <w:rPr>
          <w:noProof/>
        </w:rPr>
        <w:drawing>
          <wp:inline distT="0" distB="0" distL="0" distR="0" wp14:anchorId="1E9DE031" wp14:editId="367AD4E4">
            <wp:extent cx="5219700" cy="1994535"/>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ek 4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9700" cy="1994535"/>
                    </a:xfrm>
                    <a:prstGeom prst="rect">
                      <a:avLst/>
                    </a:prstGeom>
                  </pic:spPr>
                </pic:pic>
              </a:graphicData>
            </a:graphic>
          </wp:inline>
        </w:drawing>
      </w:r>
    </w:p>
    <w:p w14:paraId="359E4B6D" w14:textId="31ABD48D" w:rsidR="00D408A7" w:rsidRDefault="00D408A7" w:rsidP="00D408A7">
      <w:pPr>
        <w:pStyle w:val="Titulek"/>
      </w:pPr>
      <w:bookmarkStart w:id="164" w:name="_Ref218272951"/>
      <w:bookmarkStart w:id="165" w:name="_Toc221174146"/>
      <w:r>
        <w:t xml:space="preserve">Obrázek </w:t>
      </w:r>
      <w:fldSimple w:instr=" SEQ Obrázek \* ARABIC ">
        <w:r w:rsidR="00522561">
          <w:rPr>
            <w:noProof/>
          </w:rPr>
          <w:t>41</w:t>
        </w:r>
      </w:fldSimple>
      <w:bookmarkEnd w:id="164"/>
      <w:r>
        <w:t xml:space="preserve"> Repozitáře a jejich provedená analýza pomocí nástroje Aikido</w:t>
      </w:r>
      <w:bookmarkEnd w:id="165"/>
    </w:p>
    <w:p w14:paraId="05A84F12" w14:textId="4EA479DB" w:rsidR="00D408A7" w:rsidRDefault="007F5BF4" w:rsidP="00D408A7">
      <w:r>
        <w:t>Na obrázku</w:t>
      </w:r>
      <w:r w:rsidR="00D7729B">
        <w:t xml:space="preserve"> </w:t>
      </w:r>
      <w:r w:rsidR="00D7729B">
        <w:fldChar w:fldCharType="begin"/>
      </w:r>
      <w:r w:rsidR="00D7729B">
        <w:instrText xml:space="preserve"> REF _Ref218272951 \h \# 0 </w:instrText>
      </w:r>
      <w:r w:rsidR="00D7729B">
        <w:fldChar w:fldCharType="separate"/>
      </w:r>
      <w:r w:rsidR="001D2882">
        <w:t>41</w:t>
      </w:r>
      <w:r w:rsidR="00D7729B">
        <w:fldChar w:fldCharType="end"/>
      </w:r>
      <w:r>
        <w:t xml:space="preserve"> lze také vidět, že aplikace upozorňuje na „Missing lockfile“</w:t>
      </w:r>
      <w:r w:rsidR="00341BA1">
        <w:t>.</w:t>
      </w:r>
      <w:r w:rsidR="00FA2CEF">
        <w:t xml:space="preserve"> </w:t>
      </w:r>
      <w:r w:rsidR="00FD1DDB" w:rsidRPr="00FD1DDB">
        <w:t>Analýza tedy sice proběhla, avšak pouze částečně, jelikož nebyla provedena analýza knihoven</w:t>
      </w:r>
      <w:r w:rsidR="007B6D8E">
        <w:t xml:space="preserve">, které zranitelná aplikace obsahuje. Aby mohla být dokončena kompletní analýza, byl </w:t>
      </w:r>
      <w:r w:rsidR="00934C5A">
        <w:lastRenderedPageBreak/>
        <w:t>přidán</w:t>
      </w:r>
      <w:r w:rsidR="007B6D8E">
        <w:t xml:space="preserve"> soubor </w:t>
      </w:r>
      <w:r w:rsidR="007B6D8E" w:rsidRPr="007B6D8E">
        <w:rPr>
          <w:i/>
          <w:iCs/>
        </w:rPr>
        <w:t>package-</w:t>
      </w:r>
      <w:proofErr w:type="gramStart"/>
      <w:r w:rsidR="007B6D8E" w:rsidRPr="007B6D8E">
        <w:rPr>
          <w:i/>
          <w:iCs/>
        </w:rPr>
        <w:t>lock.json</w:t>
      </w:r>
      <w:proofErr w:type="gramEnd"/>
      <w:r w:rsidR="007B6D8E">
        <w:rPr>
          <w:i/>
          <w:iCs/>
        </w:rPr>
        <w:t xml:space="preserve"> </w:t>
      </w:r>
      <w:r w:rsidR="007B6D8E">
        <w:t xml:space="preserve">přímo </w:t>
      </w:r>
      <w:r w:rsidR="00934C5A">
        <w:t>do</w:t>
      </w:r>
      <w:r w:rsidR="007B6D8E">
        <w:t> repozitář</w:t>
      </w:r>
      <w:r w:rsidR="00934C5A">
        <w:t>e</w:t>
      </w:r>
      <w:r w:rsidR="007B6D8E">
        <w:t xml:space="preserve"> v aplikaci </w:t>
      </w:r>
      <w:r w:rsidR="007B6D8E" w:rsidRPr="006B5425">
        <w:t>GtiHub</w:t>
      </w:r>
      <w:r w:rsidR="007B6D8E">
        <w:t xml:space="preserve">. </w:t>
      </w:r>
      <w:r w:rsidR="00934C5A">
        <w:t xml:space="preserve">Tento soubor byl </w:t>
      </w:r>
      <w:r w:rsidR="00627387">
        <w:t xml:space="preserve">stažen </w:t>
      </w:r>
      <w:r w:rsidR="00934C5A">
        <w:t xml:space="preserve">a přidán do repozitáře od vývojáře </w:t>
      </w:r>
      <w:r w:rsidR="00934C5A" w:rsidRPr="00934C5A">
        <w:rPr>
          <w:i/>
          <w:iCs/>
        </w:rPr>
        <w:t>bkimminich</w:t>
      </w:r>
      <w:r w:rsidR="00934C5A">
        <w:t xml:space="preserve"> z jeho repozitáře </w:t>
      </w:r>
      <w:r w:rsidR="00934C5A" w:rsidRPr="00934C5A">
        <w:rPr>
          <w:i/>
          <w:iCs/>
        </w:rPr>
        <w:t>juice-shop</w:t>
      </w:r>
      <w:r w:rsidR="00934C5A">
        <w:t xml:space="preserve"> </w:t>
      </w:r>
      <w:r w:rsidR="00934C5A">
        <w:fldChar w:fldCharType="begin"/>
      </w:r>
      <w:r w:rsidR="00934C5A">
        <w:instrText xml:space="preserve"> REF _Ref218274590 \w \h </w:instrText>
      </w:r>
      <w:r w:rsidR="00934C5A">
        <w:fldChar w:fldCharType="separate"/>
      </w:r>
      <w:r w:rsidR="001D2882">
        <w:t>[68]</w:t>
      </w:r>
      <w:r w:rsidR="00934C5A">
        <w:fldChar w:fldCharType="end"/>
      </w:r>
      <w:r w:rsidR="00934C5A">
        <w:t xml:space="preserve">. </w:t>
      </w:r>
      <w:r w:rsidR="00D24D6D">
        <w:t xml:space="preserve">Jakmile aplikace Aikido zaregistrovala změnu, analýzu spustila znovu. Tato aplikace umožňuje zobrazit pouze </w:t>
      </w:r>
      <w:r w:rsidR="00627387">
        <w:t xml:space="preserve">vybrané </w:t>
      </w:r>
      <w:r w:rsidR="00D24D6D">
        <w:t>zranitelnosti a</w:t>
      </w:r>
      <w:r w:rsidR="005B4BE5">
        <w:t> </w:t>
      </w:r>
      <w:r w:rsidR="00D24D6D">
        <w:t>jejich podrobný popis.</w:t>
      </w:r>
      <w:r w:rsidR="007D1453">
        <w:t xml:space="preserve"> Na obrázku </w:t>
      </w:r>
      <w:r w:rsidR="003A183B">
        <w:fldChar w:fldCharType="begin"/>
      </w:r>
      <w:r w:rsidR="003A183B">
        <w:instrText xml:space="preserve"> REF _Ref218275624 \h \# 0 </w:instrText>
      </w:r>
      <w:r w:rsidR="003A183B">
        <w:fldChar w:fldCharType="separate"/>
      </w:r>
      <w:r w:rsidR="001D2882">
        <w:t>42</w:t>
      </w:r>
      <w:r w:rsidR="003A183B">
        <w:fldChar w:fldCharType="end"/>
      </w:r>
      <w:r w:rsidR="003A183B">
        <w:t xml:space="preserve"> </w:t>
      </w:r>
      <w:r w:rsidR="007D1453">
        <w:t xml:space="preserve">lze vidět </w:t>
      </w:r>
      <w:r w:rsidR="00134C8B">
        <w:t>část reportů z analýzy nad webovou aplikací Juice Shop</w:t>
      </w:r>
      <w:r w:rsidR="007D1453">
        <w:t>.</w:t>
      </w:r>
      <w:r w:rsidR="003A183B">
        <w:t xml:space="preserve"> Také </w:t>
      </w:r>
      <w:r w:rsidR="00497285">
        <w:t xml:space="preserve">je </w:t>
      </w:r>
      <w:r w:rsidR="003A183B">
        <w:t>na obrázku</w:t>
      </w:r>
      <w:r w:rsidR="00D35526">
        <w:t xml:space="preserve"> </w:t>
      </w:r>
      <w:r w:rsidR="00D35526">
        <w:fldChar w:fldCharType="begin"/>
      </w:r>
      <w:r w:rsidR="00D35526">
        <w:instrText xml:space="preserve"> REF _Ref218275624 \h \# 0 </w:instrText>
      </w:r>
      <w:r w:rsidR="00D35526">
        <w:fldChar w:fldCharType="separate"/>
      </w:r>
      <w:r w:rsidR="001D2882">
        <w:t>42</w:t>
      </w:r>
      <w:r w:rsidR="00D35526">
        <w:fldChar w:fldCharType="end"/>
      </w:r>
      <w:r w:rsidR="003A183B">
        <w:t xml:space="preserve"> </w:t>
      </w:r>
      <w:r w:rsidR="00497285">
        <w:t xml:space="preserve">možné </w:t>
      </w:r>
      <w:r w:rsidR="003A183B">
        <w:t xml:space="preserve">vidět, že analýza zachytila </w:t>
      </w:r>
      <w:r w:rsidR="00B75352">
        <w:t xml:space="preserve">celkem </w:t>
      </w:r>
      <w:r w:rsidR="003A183B">
        <w:t>33 zranitelností.</w:t>
      </w:r>
    </w:p>
    <w:p w14:paraId="5873417B" w14:textId="77777777" w:rsidR="007D1453" w:rsidRDefault="007D1453" w:rsidP="007D1453">
      <w:pPr>
        <w:pStyle w:val="Obrzek"/>
        <w:keepNext/>
      </w:pPr>
      <w:r>
        <w:rPr>
          <w:noProof/>
        </w:rPr>
        <w:drawing>
          <wp:inline distT="0" distB="0" distL="0" distR="0" wp14:anchorId="6B9F73F7" wp14:editId="024F7F4E">
            <wp:extent cx="5219700" cy="3180715"/>
            <wp:effectExtent l="0" t="0" r="0" b="63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80715"/>
                    </a:xfrm>
                    <a:prstGeom prst="rect">
                      <a:avLst/>
                    </a:prstGeom>
                  </pic:spPr>
                </pic:pic>
              </a:graphicData>
            </a:graphic>
          </wp:inline>
        </w:drawing>
      </w:r>
    </w:p>
    <w:p w14:paraId="25D85EBD" w14:textId="6EDE7A19" w:rsidR="007D1453" w:rsidRDefault="007D1453" w:rsidP="007D1453">
      <w:pPr>
        <w:pStyle w:val="Titulek"/>
      </w:pPr>
      <w:bookmarkStart w:id="166" w:name="_Ref218275624"/>
      <w:bookmarkStart w:id="167" w:name="_Toc221174147"/>
      <w:r>
        <w:t xml:space="preserve">Obrázek </w:t>
      </w:r>
      <w:fldSimple w:instr=" SEQ Obrázek \* ARABIC ">
        <w:r w:rsidR="00522561">
          <w:rPr>
            <w:noProof/>
          </w:rPr>
          <w:t>42</w:t>
        </w:r>
      </w:fldSimple>
      <w:bookmarkEnd w:id="166"/>
      <w:r>
        <w:t xml:space="preserve"> Část výpisu reportů analýzy Aikido</w:t>
      </w:r>
      <w:bookmarkEnd w:id="167"/>
    </w:p>
    <w:p w14:paraId="69FBA5C7" w14:textId="066A62E4" w:rsidR="00C26ED7" w:rsidRDefault="00C26ED7" w:rsidP="00C26ED7">
      <w:r>
        <w:t xml:space="preserve">Jak již bylo </w:t>
      </w:r>
      <w:r w:rsidR="006A29CD">
        <w:t>uvedeno</w:t>
      </w:r>
      <w:r>
        <w:t xml:space="preserve">, analyzátor nalezl 33 </w:t>
      </w:r>
      <w:r w:rsidR="003B53A3">
        <w:t xml:space="preserve">typů </w:t>
      </w:r>
      <w:r>
        <w:t>zranitelností</w:t>
      </w:r>
      <w:r w:rsidR="003B53A3">
        <w:t>, ale pro tuto práci jsou důležité pouze nálezy statické analýzy, tedy 9 typů zranitelností</w:t>
      </w:r>
      <w:r>
        <w:t xml:space="preserve">. Z těchto nalezených </w:t>
      </w:r>
      <w:r w:rsidR="003B53A3">
        <w:t xml:space="preserve">typů </w:t>
      </w:r>
      <w:r>
        <w:t xml:space="preserve">zranitelností byly </w:t>
      </w:r>
      <w:r w:rsidR="003B53A3">
        <w:t>4</w:t>
      </w:r>
      <w:r>
        <w:t xml:space="preserve"> </w:t>
      </w:r>
      <w:r w:rsidR="004B7A63">
        <w:t>s kritickou závažností</w:t>
      </w:r>
      <w:r w:rsidR="005F623F">
        <w:t>,</w:t>
      </w:r>
      <w:r w:rsidR="004B7A63">
        <w:t xml:space="preserve"> </w:t>
      </w:r>
      <w:r w:rsidR="005F623F">
        <w:t>přičemž</w:t>
      </w:r>
      <w:r w:rsidR="004B7A63">
        <w:t xml:space="preserve"> jednou z</w:t>
      </w:r>
      <w:r w:rsidR="003B53A3">
        <w:t xml:space="preserve"> nich </w:t>
      </w:r>
      <w:r w:rsidR="004B7A63">
        <w:t>byla zranitelnost s názvem „NoSQL injection attack possible“, která dosáhla nejvyššího stupně závažnosti skóre 99.</w:t>
      </w:r>
      <w:r w:rsidR="008703E6">
        <w:t xml:space="preserve"> Tento report lze vidět na obrázku </w:t>
      </w:r>
      <w:r w:rsidR="001062A4">
        <w:fldChar w:fldCharType="begin"/>
      </w:r>
      <w:r w:rsidR="001062A4">
        <w:instrText xml:space="preserve"> REF _Ref218277258 \h \# 0 </w:instrText>
      </w:r>
      <w:r w:rsidR="001062A4">
        <w:fldChar w:fldCharType="separate"/>
      </w:r>
      <w:r w:rsidR="001D2882">
        <w:t>43</w:t>
      </w:r>
      <w:r w:rsidR="001062A4">
        <w:fldChar w:fldCharType="end"/>
      </w:r>
      <w:r w:rsidR="008703E6">
        <w:t>.</w:t>
      </w:r>
    </w:p>
    <w:p w14:paraId="66B600A0" w14:textId="77777777" w:rsidR="008703E6" w:rsidRDefault="008703E6" w:rsidP="008703E6">
      <w:pPr>
        <w:pStyle w:val="Obrzek"/>
        <w:keepNext/>
      </w:pPr>
      <w:r>
        <w:rPr>
          <w:noProof/>
        </w:rPr>
        <w:lastRenderedPageBreak/>
        <w:drawing>
          <wp:inline distT="0" distB="0" distL="0" distR="0" wp14:anchorId="29A541CF" wp14:editId="06789C1C">
            <wp:extent cx="5219700" cy="3048635"/>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3048635"/>
                    </a:xfrm>
                    <a:prstGeom prst="rect">
                      <a:avLst/>
                    </a:prstGeom>
                  </pic:spPr>
                </pic:pic>
              </a:graphicData>
            </a:graphic>
          </wp:inline>
        </w:drawing>
      </w:r>
    </w:p>
    <w:p w14:paraId="283BD4E4" w14:textId="2428957F" w:rsidR="008703E6" w:rsidRDefault="008703E6" w:rsidP="008703E6">
      <w:pPr>
        <w:pStyle w:val="Titulek"/>
      </w:pPr>
      <w:bookmarkStart w:id="168" w:name="_Ref218277258"/>
      <w:bookmarkStart w:id="169" w:name="_Toc221174148"/>
      <w:r>
        <w:t xml:space="preserve">Obrázek </w:t>
      </w:r>
      <w:fldSimple w:instr=" SEQ Obrázek \* ARABIC ">
        <w:r w:rsidR="00522561">
          <w:rPr>
            <w:noProof/>
          </w:rPr>
          <w:t>43</w:t>
        </w:r>
      </w:fldSimple>
      <w:bookmarkEnd w:id="168"/>
      <w:r>
        <w:t xml:space="preserve"> Zranitelnost kritické závažnosti objevená analyzátorem Aikido</w:t>
      </w:r>
      <w:bookmarkEnd w:id="169"/>
    </w:p>
    <w:p w14:paraId="010554E5" w14:textId="180E7864" w:rsidR="008A6AE7" w:rsidRDefault="008A6AE7" w:rsidP="008A6AE7">
      <w:r>
        <w:t xml:space="preserve">V sekci </w:t>
      </w:r>
      <w:r w:rsidR="00363495">
        <w:t>„</w:t>
      </w:r>
      <w:proofErr w:type="gramStart"/>
      <w:r w:rsidR="00363495">
        <w:t>TL;DR</w:t>
      </w:r>
      <w:proofErr w:type="gramEnd"/>
      <w:r w:rsidR="00363495">
        <w:t>“</w:t>
      </w:r>
      <w:r>
        <w:t xml:space="preserve">, což je rychlé shrnutí bezpečnostního problému nebo zranitelnosti, je popsané, že </w:t>
      </w:r>
      <w:r w:rsidR="00BC1A64">
        <w:t>pokud aplikace neprovádí dostatečnou validaci uživatelských vstupů, může dojít k útoku typu query injection. Tento útok umožňuje útočníkovi manipulovat s databázovým dotazem, obejít přístupová omezení a získat neoprávněný přístup k datům jiných uživatelů.</w:t>
      </w:r>
    </w:p>
    <w:p w14:paraId="3285E6D3" w14:textId="43E32E4C" w:rsidR="002F51B3" w:rsidRDefault="002F51B3" w:rsidP="008A6AE7">
      <w:r>
        <w:t>Dále zde</w:t>
      </w:r>
      <w:r w:rsidR="00CE5720">
        <w:t xml:space="preserve"> byla</w:t>
      </w:r>
      <w:r>
        <w:t xml:space="preserve"> sekce „Education“</w:t>
      </w:r>
      <w:r w:rsidR="00C130EC">
        <w:t>, která obsahuje výukové video platformy Secure Code Warrior, které vysvětluje princip této zranitelnosti, možné způsoby zneužití a</w:t>
      </w:r>
      <w:r w:rsidR="000964BE">
        <w:t> </w:t>
      </w:r>
      <w:r w:rsidR="00C130EC">
        <w:t xml:space="preserve">doporučené postupy pro její odstranění. Tato sekce lze vidět na obrázku </w:t>
      </w:r>
      <w:r w:rsidR="001642DF">
        <w:fldChar w:fldCharType="begin"/>
      </w:r>
      <w:r w:rsidR="001642DF">
        <w:instrText xml:space="preserve"> REF _Ref218283804 \h \# 0 </w:instrText>
      </w:r>
      <w:r w:rsidR="001642DF">
        <w:fldChar w:fldCharType="separate"/>
      </w:r>
      <w:r w:rsidR="001D2882">
        <w:t>44</w:t>
      </w:r>
      <w:r w:rsidR="001642DF">
        <w:fldChar w:fldCharType="end"/>
      </w:r>
      <w:r w:rsidR="00C130EC">
        <w:t>.</w:t>
      </w:r>
    </w:p>
    <w:p w14:paraId="4DD964E2" w14:textId="77777777" w:rsidR="00451733" w:rsidRDefault="00451733" w:rsidP="00451733">
      <w:pPr>
        <w:pStyle w:val="Obrzek"/>
        <w:keepNext/>
      </w:pPr>
      <w:r>
        <w:rPr>
          <w:noProof/>
        </w:rPr>
        <w:lastRenderedPageBreak/>
        <w:drawing>
          <wp:inline distT="0" distB="0" distL="0" distR="0" wp14:anchorId="2F503FAF" wp14:editId="78AB3BCC">
            <wp:extent cx="3992880" cy="3549874"/>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pic:cNvPicPr/>
                  </pic:nvPicPr>
                  <pic:blipFill>
                    <a:blip r:embed="rId63">
                      <a:extLst>
                        <a:ext uri="{28A0092B-C50C-407E-A947-70E740481C1C}">
                          <a14:useLocalDpi xmlns:a14="http://schemas.microsoft.com/office/drawing/2010/main" val="0"/>
                        </a:ext>
                      </a:extLst>
                    </a:blip>
                    <a:stretch>
                      <a:fillRect/>
                    </a:stretch>
                  </pic:blipFill>
                  <pic:spPr>
                    <a:xfrm>
                      <a:off x="0" y="0"/>
                      <a:ext cx="4033421" cy="3585917"/>
                    </a:xfrm>
                    <a:prstGeom prst="rect">
                      <a:avLst/>
                    </a:prstGeom>
                  </pic:spPr>
                </pic:pic>
              </a:graphicData>
            </a:graphic>
          </wp:inline>
        </w:drawing>
      </w:r>
    </w:p>
    <w:p w14:paraId="71508F71" w14:textId="61A53E0F" w:rsidR="00451733" w:rsidRDefault="00451733" w:rsidP="00451733">
      <w:pPr>
        <w:pStyle w:val="Titulek"/>
      </w:pPr>
      <w:bookmarkStart w:id="170" w:name="_Ref218283804"/>
      <w:bookmarkStart w:id="171" w:name="_Toc221174149"/>
      <w:r>
        <w:t xml:space="preserve">Obrázek </w:t>
      </w:r>
      <w:fldSimple w:instr=" SEQ Obrázek \* ARABIC ">
        <w:r w:rsidR="00522561">
          <w:rPr>
            <w:noProof/>
          </w:rPr>
          <w:t>44</w:t>
        </w:r>
      </w:fldSimple>
      <w:bookmarkEnd w:id="170"/>
      <w:r>
        <w:t xml:space="preserve"> Sekce „Education“ v analyzátoru Aikido</w:t>
      </w:r>
      <w:bookmarkEnd w:id="171"/>
    </w:p>
    <w:p w14:paraId="4D684A6A" w14:textId="31E81CF8" w:rsidR="00CE5720" w:rsidRDefault="00CE5720" w:rsidP="00CE5720">
      <w:r>
        <w:t>„Subissues“ byla další sekce, kterou nalezen</w:t>
      </w:r>
      <w:r w:rsidR="00091E16">
        <w:t>ý typ</w:t>
      </w:r>
      <w:r>
        <w:t xml:space="preserve"> zraniteln</w:t>
      </w:r>
      <w:r w:rsidR="00091E16">
        <w:t>osti</w:t>
      </w:r>
      <w:r>
        <w:t xml:space="preserve"> obsahoval</w:t>
      </w:r>
      <w:r w:rsidR="00194D96">
        <w:t>.</w:t>
      </w:r>
      <w:r w:rsidR="00753FB3">
        <w:t xml:space="preserve">  </w:t>
      </w:r>
      <w:r w:rsidR="00194D96">
        <w:t>T</w:t>
      </w:r>
      <w:r w:rsidR="00753FB3">
        <w:t xml:space="preserve">ato sekce obsahovala dílčí zranitelnosti, které byly identifikovány při statické analýze. Tyto zranitelnosti se vyskytují v různých souborech aplikace, přičemž je vždy uveden konkrétní řádek kódu, na kterém byl problém detekován. </w:t>
      </w:r>
      <w:r w:rsidR="00A846E7">
        <w:t xml:space="preserve">V této sekci byly uvedeny veškeré nalezené zranitelnosti, včetně úrovně závažnosti. Tento typ závažnosti, tedy „NoSQL injection attack possible“, obsahoval 4 konkrétní zranitelnosti kritické úrovně závažnosti, 4 zranitelnosti střední závažnosti a 12 ignorovaných zranitelností. Všechny ignorované zranitelnosti jsou popsány nástrojem jako falešně pozitivní nálezy. Tyto ignorované nálezy lze </w:t>
      </w:r>
      <w:r w:rsidR="00452D02">
        <w:t xml:space="preserve">přestat </w:t>
      </w:r>
      <w:r w:rsidR="00A846E7">
        <w:t xml:space="preserve">ignorovat, pokud vývojáři s tímto zařazením nesouhlasí. </w:t>
      </w:r>
      <w:r w:rsidR="00A71393">
        <w:t xml:space="preserve">Část této sekce lze vidět na obrázku </w:t>
      </w:r>
      <w:r w:rsidR="002D0A71">
        <w:fldChar w:fldCharType="begin"/>
      </w:r>
      <w:r w:rsidR="002D0A71">
        <w:instrText xml:space="preserve"> REF _Ref218284651 \h \# 0 </w:instrText>
      </w:r>
      <w:r w:rsidR="002D0A71">
        <w:fldChar w:fldCharType="separate"/>
      </w:r>
      <w:r w:rsidR="001D2882">
        <w:t>45</w:t>
      </w:r>
      <w:r w:rsidR="002D0A71">
        <w:fldChar w:fldCharType="end"/>
      </w:r>
      <w:r w:rsidR="00A71393">
        <w:t>.</w:t>
      </w:r>
    </w:p>
    <w:p w14:paraId="15961026" w14:textId="77777777" w:rsidR="00A71393" w:rsidRDefault="00753FB3" w:rsidP="00A71393">
      <w:pPr>
        <w:pStyle w:val="Obrzek"/>
        <w:keepNext/>
      </w:pPr>
      <w:r>
        <w:rPr>
          <w:noProof/>
        </w:rPr>
        <w:lastRenderedPageBreak/>
        <w:drawing>
          <wp:inline distT="0" distB="0" distL="0" distR="0" wp14:anchorId="2A1693FB" wp14:editId="3636A594">
            <wp:extent cx="4897120" cy="413633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pic:cNvPicPr/>
                  </pic:nvPicPr>
                  <pic:blipFill>
                    <a:blip r:embed="rId64">
                      <a:extLst>
                        <a:ext uri="{28A0092B-C50C-407E-A947-70E740481C1C}">
                          <a14:useLocalDpi xmlns:a14="http://schemas.microsoft.com/office/drawing/2010/main" val="0"/>
                        </a:ext>
                      </a:extLst>
                    </a:blip>
                    <a:stretch>
                      <a:fillRect/>
                    </a:stretch>
                  </pic:blipFill>
                  <pic:spPr>
                    <a:xfrm>
                      <a:off x="0" y="0"/>
                      <a:ext cx="4916212" cy="4152464"/>
                    </a:xfrm>
                    <a:prstGeom prst="rect">
                      <a:avLst/>
                    </a:prstGeom>
                  </pic:spPr>
                </pic:pic>
              </a:graphicData>
            </a:graphic>
          </wp:inline>
        </w:drawing>
      </w:r>
    </w:p>
    <w:p w14:paraId="2876A64E" w14:textId="415D901A" w:rsidR="00753FB3" w:rsidRDefault="00A71393" w:rsidP="00A71393">
      <w:pPr>
        <w:pStyle w:val="Titulek"/>
      </w:pPr>
      <w:bookmarkStart w:id="172" w:name="_Ref218284651"/>
      <w:bookmarkStart w:id="173" w:name="_Toc221174150"/>
      <w:r>
        <w:t xml:space="preserve">Obrázek </w:t>
      </w:r>
      <w:fldSimple w:instr=" SEQ Obrázek \* ARABIC ">
        <w:r w:rsidR="00522561">
          <w:rPr>
            <w:noProof/>
          </w:rPr>
          <w:t>45</w:t>
        </w:r>
      </w:fldSimple>
      <w:bookmarkEnd w:id="172"/>
      <w:r>
        <w:t xml:space="preserve"> Sekce „Subissues“ v nalezené zranitelnosti nástroje Aikido</w:t>
      </w:r>
      <w:bookmarkEnd w:id="173"/>
    </w:p>
    <w:p w14:paraId="01C78A33" w14:textId="47B79152" w:rsidR="006260FA" w:rsidRDefault="006260FA" w:rsidP="006260FA">
      <w:r>
        <w:t>Jak lze</w:t>
      </w:r>
      <w:r w:rsidR="00A311EC">
        <w:t xml:space="preserve"> vidět</w:t>
      </w:r>
      <w:r>
        <w:t xml:space="preserve"> na obrázku </w:t>
      </w:r>
      <w:r>
        <w:fldChar w:fldCharType="begin"/>
      </w:r>
      <w:r>
        <w:instrText xml:space="preserve"> REF _Ref218284651 \h \# 0 </w:instrText>
      </w:r>
      <w:r>
        <w:fldChar w:fldCharType="separate"/>
      </w:r>
      <w:r w:rsidR="001D2882">
        <w:t>45</w:t>
      </w:r>
      <w:r>
        <w:fldChar w:fldCharType="end"/>
      </w:r>
      <w:r w:rsidR="00A311EC">
        <w:t>,</w:t>
      </w:r>
      <w:r w:rsidR="0011006D">
        <w:t xml:space="preserve"> jedna ze zranitelností sekce „Subissues“ </w:t>
      </w:r>
      <w:r w:rsidR="0087138D">
        <w:t xml:space="preserve">se nachází </w:t>
      </w:r>
      <w:r w:rsidR="0011006D">
        <w:t xml:space="preserve">na řádku 25. Konkrétní řádek je </w:t>
      </w:r>
      <w:proofErr w:type="gramStart"/>
      <w:r w:rsidR="0011006D">
        <w:t>vypsán</w:t>
      </w:r>
      <w:r w:rsidR="000C12CF">
        <w:t>,kde</w:t>
      </w:r>
      <w:proofErr w:type="gramEnd"/>
      <w:r w:rsidR="0011006D">
        <w:t xml:space="preserve"> tento kód provádí databázový dotaz nad kolekcí </w:t>
      </w:r>
      <w:r w:rsidR="0011006D" w:rsidRPr="0011006D">
        <w:rPr>
          <w:i/>
          <w:iCs/>
        </w:rPr>
        <w:t>reviewsCollection</w:t>
      </w:r>
      <w:r w:rsidR="0011006D">
        <w:rPr>
          <w:i/>
          <w:iCs/>
        </w:rPr>
        <w:t xml:space="preserve">, </w:t>
      </w:r>
      <w:r w:rsidR="0011006D" w:rsidRPr="0011006D">
        <w:t>přičemž</w:t>
      </w:r>
      <w:r w:rsidR="0011006D">
        <w:t xml:space="preserve"> hodnota </w:t>
      </w:r>
      <w:r w:rsidR="0011006D" w:rsidRPr="0011006D">
        <w:rPr>
          <w:i/>
          <w:iCs/>
        </w:rPr>
        <w:t>id</w:t>
      </w:r>
      <w:r w:rsidR="0011006D">
        <w:t xml:space="preserve"> je použita přímo v dotazu bez předchozí validace nebo ošetření. </w:t>
      </w:r>
      <w:r w:rsidR="00AE6F17">
        <w:t>Součástí nálezu je také informace „Upgraded: AI assessed finding as easily exploitable“</w:t>
      </w:r>
      <w:r w:rsidR="006F40F8">
        <w:t xml:space="preserve">, která znamená, že nástroj s využitím umělé inteligence vyhodnotil tuto zranitelnost jako snadno zneužitelnou, a proto jí byla </w:t>
      </w:r>
      <w:r w:rsidR="000C12CF">
        <w:t xml:space="preserve">přiřazena </w:t>
      </w:r>
      <w:r w:rsidR="006F40F8">
        <w:t>vysoká závažnost. Odkaz „View code analysis“ umožňuje zobrazit detailní rozbor problému a doporučení pro jeho odstranění.</w:t>
      </w:r>
      <w:r w:rsidR="005563DA">
        <w:t xml:space="preserve"> Po kliknutí na tento odkaz se zobrazí podrobnosti, jak lze vidět na obrázcích </w:t>
      </w:r>
      <w:r w:rsidR="007044DA">
        <w:fldChar w:fldCharType="begin"/>
      </w:r>
      <w:r w:rsidR="007044DA">
        <w:instrText xml:space="preserve"> REF _Ref218285786 \h \# 0 </w:instrText>
      </w:r>
      <w:r w:rsidR="007044DA">
        <w:fldChar w:fldCharType="separate"/>
      </w:r>
      <w:r w:rsidR="001D2882">
        <w:t>46</w:t>
      </w:r>
      <w:r w:rsidR="007044DA">
        <w:fldChar w:fldCharType="end"/>
      </w:r>
      <w:r w:rsidR="005563DA">
        <w:t>.</w:t>
      </w:r>
      <w:r w:rsidR="00246F1E">
        <w:t xml:space="preserve"> </w:t>
      </w:r>
      <w:r w:rsidR="003D26BB">
        <w:t xml:space="preserve">Na obrázku </w:t>
      </w:r>
      <w:r w:rsidR="003D26BB">
        <w:fldChar w:fldCharType="begin"/>
      </w:r>
      <w:r w:rsidR="003D26BB">
        <w:instrText xml:space="preserve"> REF _Ref218285786 \h \# 0 </w:instrText>
      </w:r>
      <w:r w:rsidR="003D26BB">
        <w:fldChar w:fldCharType="separate"/>
      </w:r>
      <w:r w:rsidR="001D2882">
        <w:t>46</w:t>
      </w:r>
      <w:r w:rsidR="003D26BB">
        <w:fldChar w:fldCharType="end"/>
      </w:r>
      <w:r w:rsidR="00020587">
        <w:t xml:space="preserve"> lze vidět, že aplikace vypsala kód, ve kterém se zranitelnost nachází</w:t>
      </w:r>
      <w:r w:rsidR="00DA790F">
        <w:t>,</w:t>
      </w:r>
      <w:r w:rsidR="00020587">
        <w:t xml:space="preserve"> a konkrétní řádek zvýraznila žlutou barvou.</w:t>
      </w:r>
    </w:p>
    <w:p w14:paraId="448122AC" w14:textId="77777777" w:rsidR="005563DA" w:rsidRDefault="005563DA" w:rsidP="005563DA">
      <w:pPr>
        <w:pStyle w:val="Obrzek"/>
        <w:keepNext/>
      </w:pPr>
      <w:r>
        <w:rPr>
          <w:noProof/>
        </w:rPr>
        <w:lastRenderedPageBreak/>
        <w:drawing>
          <wp:inline distT="0" distB="0" distL="0" distR="0" wp14:anchorId="011D99E9" wp14:editId="530EA74F">
            <wp:extent cx="5219700" cy="2868930"/>
            <wp:effectExtent l="0" t="0" r="0" b="762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pic:cNvPicPr/>
                  </pic:nvPicPr>
                  <pic:blipFill>
                    <a:blip r:embed="rId65">
                      <a:extLst>
                        <a:ext uri="{28A0092B-C50C-407E-A947-70E740481C1C}">
                          <a14:useLocalDpi xmlns:a14="http://schemas.microsoft.com/office/drawing/2010/main" val="0"/>
                        </a:ext>
                      </a:extLst>
                    </a:blip>
                    <a:stretch>
                      <a:fillRect/>
                    </a:stretch>
                  </pic:blipFill>
                  <pic:spPr>
                    <a:xfrm>
                      <a:off x="0" y="0"/>
                      <a:ext cx="5219700" cy="2868930"/>
                    </a:xfrm>
                    <a:prstGeom prst="rect">
                      <a:avLst/>
                    </a:prstGeom>
                  </pic:spPr>
                </pic:pic>
              </a:graphicData>
            </a:graphic>
          </wp:inline>
        </w:drawing>
      </w:r>
    </w:p>
    <w:p w14:paraId="414A092C" w14:textId="6A3FDE91" w:rsidR="005563DA" w:rsidRDefault="005563DA" w:rsidP="00D915BD">
      <w:pPr>
        <w:pStyle w:val="Titulek"/>
      </w:pPr>
      <w:bookmarkStart w:id="174" w:name="_Ref218285786"/>
      <w:bookmarkStart w:id="175" w:name="_Toc221174151"/>
      <w:r>
        <w:t xml:space="preserve">Obrázek </w:t>
      </w:r>
      <w:fldSimple w:instr=" SEQ Obrázek \* ARABIC ">
        <w:r w:rsidR="00522561">
          <w:rPr>
            <w:noProof/>
          </w:rPr>
          <w:t>46</w:t>
        </w:r>
      </w:fldSimple>
      <w:bookmarkEnd w:id="174"/>
      <w:r>
        <w:t xml:space="preserve"> Ukázka kódu detekované zranitelnosti NoSQL injection</w:t>
      </w:r>
      <w:bookmarkEnd w:id="175"/>
    </w:p>
    <w:p w14:paraId="2A00547F" w14:textId="7BA170E7" w:rsidR="00D915BD" w:rsidRDefault="00D915BD" w:rsidP="00D915BD">
      <w:r>
        <w:t>„AI A</w:t>
      </w:r>
      <w:r w:rsidR="00CA58BB">
        <w:t>u</w:t>
      </w:r>
      <w:r>
        <w:t>totriage Summary“ byla další část, kterou detailnější rozbor obsahoval</w:t>
      </w:r>
      <w:r w:rsidR="0095684F">
        <w:t>,</w:t>
      </w:r>
      <w:r w:rsidR="00D3688D">
        <w:t xml:space="preserve"> a lze </w:t>
      </w:r>
      <w:r w:rsidR="0095684F">
        <w:t xml:space="preserve">ji </w:t>
      </w:r>
      <w:r w:rsidR="00D3688D">
        <w:t xml:space="preserve">vidět na obrázku </w:t>
      </w:r>
      <w:r w:rsidR="00233F7F">
        <w:fldChar w:fldCharType="begin"/>
      </w:r>
      <w:r w:rsidR="00233F7F">
        <w:instrText xml:space="preserve"> REF _Ref218327513 \h \# 0 </w:instrText>
      </w:r>
      <w:r w:rsidR="00233F7F">
        <w:fldChar w:fldCharType="separate"/>
      </w:r>
      <w:r w:rsidR="001D2882">
        <w:t>47</w:t>
      </w:r>
      <w:r w:rsidR="00233F7F">
        <w:fldChar w:fldCharType="end"/>
      </w:r>
      <w:r>
        <w:t>.</w:t>
      </w:r>
      <w:r w:rsidR="00CA58BB">
        <w:t xml:space="preserve"> Skener uvádí, že uživatelsky kontrolovaný vstup </w:t>
      </w:r>
      <w:r w:rsidR="00CA58BB" w:rsidRPr="00CA58BB">
        <w:rPr>
          <w:i/>
          <w:iCs/>
        </w:rPr>
        <w:t>req.body.id</w:t>
      </w:r>
      <w:r w:rsidR="00CA58BB">
        <w:t xml:space="preserve"> je předáván do databázových dotazů MongoDB bez předchozí sanitizace</w:t>
      </w:r>
      <w:r w:rsidR="00993883">
        <w:t>, což umožňuje NoSQL injection</w:t>
      </w:r>
      <w:r w:rsidR="00CA58BB">
        <w:t>.</w:t>
      </w:r>
      <w:r w:rsidR="00993883">
        <w:t xml:space="preserve"> Také je zde uvedeno, že je nutná okamžitá oprava</w:t>
      </w:r>
      <w:r w:rsidR="00A373D8">
        <w:t>.</w:t>
      </w:r>
    </w:p>
    <w:p w14:paraId="07A60D63" w14:textId="77777777" w:rsidR="002920EE" w:rsidRDefault="002920EE" w:rsidP="002920EE">
      <w:pPr>
        <w:pStyle w:val="Obrzek"/>
        <w:keepNext/>
      </w:pPr>
      <w:r>
        <w:rPr>
          <w:noProof/>
        </w:rPr>
        <w:drawing>
          <wp:inline distT="0" distB="0" distL="0" distR="0" wp14:anchorId="539A9194" wp14:editId="758AB94A">
            <wp:extent cx="5219700" cy="99885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66">
                      <a:extLst>
                        <a:ext uri="{28A0092B-C50C-407E-A947-70E740481C1C}">
                          <a14:useLocalDpi xmlns:a14="http://schemas.microsoft.com/office/drawing/2010/main" val="0"/>
                        </a:ext>
                      </a:extLst>
                    </a:blip>
                    <a:stretch>
                      <a:fillRect/>
                    </a:stretch>
                  </pic:blipFill>
                  <pic:spPr>
                    <a:xfrm>
                      <a:off x="0" y="0"/>
                      <a:ext cx="5219700" cy="998855"/>
                    </a:xfrm>
                    <a:prstGeom prst="rect">
                      <a:avLst/>
                    </a:prstGeom>
                  </pic:spPr>
                </pic:pic>
              </a:graphicData>
            </a:graphic>
          </wp:inline>
        </w:drawing>
      </w:r>
    </w:p>
    <w:p w14:paraId="009B7DBA" w14:textId="4F148115" w:rsidR="002920EE" w:rsidRDefault="002920EE" w:rsidP="002920EE">
      <w:pPr>
        <w:pStyle w:val="Titulek"/>
      </w:pPr>
      <w:bookmarkStart w:id="176" w:name="_Ref218327513"/>
      <w:bookmarkStart w:id="177" w:name="_Toc221174152"/>
      <w:r>
        <w:t xml:space="preserve">Obrázek </w:t>
      </w:r>
      <w:fldSimple w:instr=" SEQ Obrázek \* ARABIC ">
        <w:r w:rsidR="00522561">
          <w:rPr>
            <w:noProof/>
          </w:rPr>
          <w:t>47</w:t>
        </w:r>
      </w:fldSimple>
      <w:bookmarkEnd w:id="176"/>
      <w:r>
        <w:t xml:space="preserve"> AI souhrn ke zranitelnosti v aplikaci Aikid</w:t>
      </w:r>
      <w:r w:rsidR="00770EDB">
        <w:t>o</w:t>
      </w:r>
      <w:bookmarkEnd w:id="177"/>
    </w:p>
    <w:p w14:paraId="4E520CF3" w14:textId="760F43E1" w:rsidR="00AD0C6C" w:rsidRDefault="00B5739D" w:rsidP="00AD0C6C">
      <w:r>
        <w:t>P</w:t>
      </w:r>
      <w:r w:rsidR="00AD0C6C">
        <w:t>oslední informaci, která se v tomto detailnějším rozboru zobrazuje</w:t>
      </w:r>
      <w:r w:rsidR="0054794A">
        <w:t>,</w:t>
      </w:r>
      <w:r w:rsidR="00AD0C6C">
        <w:t xml:space="preserve"> nese název „Call Tree“.</w:t>
      </w:r>
      <w:r w:rsidR="009F05C9">
        <w:t xml:space="preserve"> Sekce „Call Tree“ představuje grafické znázornění toku dat v rámci zdrojového kódu aplikace. V kontextu nalezené zranitelnosti NoSQL Injection slouží tento strom k vizualizaci cesty, kterou urazí nebezpečný vstup od okamžiku přijetí systémem až po jeho kritické využití v databázovém dotazu.</w:t>
      </w:r>
      <w:r w:rsidR="00110A60">
        <w:t xml:space="preserve"> Tento strom je vyobrazen na obrázku </w:t>
      </w:r>
      <w:r w:rsidR="000E5E34">
        <w:fldChar w:fldCharType="begin"/>
      </w:r>
      <w:r w:rsidR="000E5E34">
        <w:instrText xml:space="preserve"> REF _Ref218328406 \h \# 0 </w:instrText>
      </w:r>
      <w:r w:rsidR="000E5E34">
        <w:fldChar w:fldCharType="separate"/>
      </w:r>
      <w:r w:rsidR="001D2882">
        <w:t>48</w:t>
      </w:r>
      <w:r w:rsidR="000E5E34">
        <w:fldChar w:fldCharType="end"/>
      </w:r>
      <w:r w:rsidR="00110A60">
        <w:t>.</w:t>
      </w:r>
    </w:p>
    <w:p w14:paraId="357E7A72" w14:textId="77777777" w:rsidR="00110A60" w:rsidRDefault="00110A60" w:rsidP="00110A60">
      <w:pPr>
        <w:pStyle w:val="Obrzek"/>
        <w:keepNext/>
      </w:pPr>
      <w:r>
        <w:rPr>
          <w:noProof/>
        </w:rPr>
        <w:lastRenderedPageBreak/>
        <w:drawing>
          <wp:inline distT="0" distB="0" distL="0" distR="0" wp14:anchorId="7EEAE2E2" wp14:editId="21EBEEFB">
            <wp:extent cx="5219700" cy="1801495"/>
            <wp:effectExtent l="0" t="0" r="0" b="825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67">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14:paraId="58CB0A30" w14:textId="06843A8E" w:rsidR="00110A60" w:rsidRDefault="006B5425" w:rsidP="006B5425">
      <w:pPr>
        <w:pStyle w:val="Titulek"/>
        <w:tabs>
          <w:tab w:val="center" w:pos="4110"/>
          <w:tab w:val="right" w:pos="8220"/>
        </w:tabs>
        <w:jc w:val="left"/>
      </w:pPr>
      <w:bookmarkStart w:id="178" w:name="_Ref218328406"/>
      <w:r>
        <w:tab/>
      </w:r>
      <w:bookmarkStart w:id="179" w:name="_Toc221174153"/>
      <w:r w:rsidR="00110A60">
        <w:t xml:space="preserve">Obrázek </w:t>
      </w:r>
      <w:fldSimple w:instr=" SEQ Obrázek \* ARABIC ">
        <w:r w:rsidR="00522561">
          <w:rPr>
            <w:noProof/>
          </w:rPr>
          <w:t>48</w:t>
        </w:r>
      </w:fldSimple>
      <w:bookmarkEnd w:id="178"/>
      <w:r w:rsidR="00110A60">
        <w:t xml:space="preserve"> Grafické znázornění toku dat zranitelnosti v aplikaci Aikido</w:t>
      </w:r>
      <w:bookmarkEnd w:id="179"/>
    </w:p>
    <w:p w14:paraId="2D5DAEF3" w14:textId="68140AB3" w:rsidR="006B5425" w:rsidRDefault="006B5425" w:rsidP="006B5425">
      <w:r>
        <w:t xml:space="preserve">U předešlého nástroje GitLab byla </w:t>
      </w:r>
      <w:r w:rsidR="00086369">
        <w:t xml:space="preserve">k dispozici </w:t>
      </w:r>
      <w:r>
        <w:t xml:space="preserve">možnost ignorace zranitelnosti, </w:t>
      </w:r>
      <w:r w:rsidR="00086369">
        <w:t>přičemž tato možnost je dostupná</w:t>
      </w:r>
      <w:r>
        <w:t xml:space="preserve"> </w:t>
      </w:r>
      <w:r w:rsidR="00086369">
        <w:t>i zde, a to</w:t>
      </w:r>
      <w:r>
        <w:t xml:space="preserve"> v pravé části detailnějšího rozboru.</w:t>
      </w:r>
      <w:r w:rsidR="002407F5">
        <w:t xml:space="preserve"> </w:t>
      </w:r>
      <w:r w:rsidR="00AA6C3C">
        <w:t>Pokud je z nějakého důvodu nutné zranitelnost ignorovat</w:t>
      </w:r>
      <w:r>
        <w:t xml:space="preserve">, zobrazí se formulář, viz obrázek </w:t>
      </w:r>
      <w:r w:rsidR="0064271D">
        <w:fldChar w:fldCharType="begin"/>
      </w:r>
      <w:r w:rsidR="0064271D">
        <w:instrText xml:space="preserve"> REF _Ref218329255 \h \# 0 </w:instrText>
      </w:r>
      <w:r w:rsidR="0064271D">
        <w:fldChar w:fldCharType="separate"/>
      </w:r>
      <w:r w:rsidR="001D2882">
        <w:t>49</w:t>
      </w:r>
      <w:r w:rsidR="0064271D">
        <w:fldChar w:fldCharType="end"/>
      </w:r>
      <w:r>
        <w:t xml:space="preserve">. Na rozdíl od nástroje GitLab </w:t>
      </w:r>
      <w:r w:rsidR="00AA6C3C">
        <w:t xml:space="preserve">vyžaduje </w:t>
      </w:r>
      <w:r>
        <w:t>Aikido</w:t>
      </w:r>
      <w:r w:rsidR="00AA6C3C">
        <w:t xml:space="preserve"> </w:t>
      </w:r>
      <w:r>
        <w:t xml:space="preserve">pouze popis důvodu, proč má být </w:t>
      </w:r>
      <w:r w:rsidR="00967B01">
        <w:t>zranitelnost ignorována,</w:t>
      </w:r>
      <w:r>
        <w:t xml:space="preserve"> a </w:t>
      </w:r>
      <w:r w:rsidR="00967B01">
        <w:t xml:space="preserve">nabízí také možnost </w:t>
      </w:r>
      <w:r>
        <w:t xml:space="preserve">zaškrtnutí checkboxu, </w:t>
      </w:r>
      <w:r w:rsidR="00967B01">
        <w:t xml:space="preserve">že se jedná </w:t>
      </w:r>
      <w:r w:rsidR="00967B01">
        <w:br/>
        <w:t xml:space="preserve">o </w:t>
      </w:r>
      <w:r>
        <w:t>falešně pozitivní nález.</w:t>
      </w:r>
    </w:p>
    <w:p w14:paraId="368EF77F" w14:textId="77777777" w:rsidR="00F57F02" w:rsidRDefault="00F57F02" w:rsidP="00F57F02">
      <w:pPr>
        <w:pStyle w:val="Obrzek"/>
        <w:keepNext/>
      </w:pPr>
      <w:r>
        <w:rPr>
          <w:noProof/>
        </w:rPr>
        <w:drawing>
          <wp:inline distT="0" distB="0" distL="0" distR="0" wp14:anchorId="2ED912A0" wp14:editId="080FF373">
            <wp:extent cx="4563208" cy="3657600"/>
            <wp:effectExtent l="0" t="0" r="889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68">
                      <a:extLst>
                        <a:ext uri="{28A0092B-C50C-407E-A947-70E740481C1C}">
                          <a14:useLocalDpi xmlns:a14="http://schemas.microsoft.com/office/drawing/2010/main" val="0"/>
                        </a:ext>
                      </a:extLst>
                    </a:blip>
                    <a:stretch>
                      <a:fillRect/>
                    </a:stretch>
                  </pic:blipFill>
                  <pic:spPr>
                    <a:xfrm>
                      <a:off x="0" y="0"/>
                      <a:ext cx="4568815" cy="3662094"/>
                    </a:xfrm>
                    <a:prstGeom prst="rect">
                      <a:avLst/>
                    </a:prstGeom>
                  </pic:spPr>
                </pic:pic>
              </a:graphicData>
            </a:graphic>
          </wp:inline>
        </w:drawing>
      </w:r>
    </w:p>
    <w:p w14:paraId="6E040581" w14:textId="39025205" w:rsidR="00F57F02" w:rsidRDefault="00F57F02" w:rsidP="00F57F02">
      <w:pPr>
        <w:pStyle w:val="Titulek"/>
      </w:pPr>
      <w:bookmarkStart w:id="180" w:name="_Ref218329255"/>
      <w:bookmarkStart w:id="181" w:name="_Toc221174154"/>
      <w:r>
        <w:t xml:space="preserve">Obrázek </w:t>
      </w:r>
      <w:fldSimple w:instr=" SEQ Obrázek \* ARABIC ">
        <w:r w:rsidR="00522561">
          <w:rPr>
            <w:noProof/>
          </w:rPr>
          <w:t>49</w:t>
        </w:r>
      </w:fldSimple>
      <w:bookmarkEnd w:id="180"/>
      <w:r>
        <w:t xml:space="preserve"> Ignorace nalezené zranitelnosti v nástroji Aikido</w:t>
      </w:r>
      <w:bookmarkEnd w:id="181"/>
    </w:p>
    <w:p w14:paraId="3167689A" w14:textId="6190566F" w:rsidR="000146AA" w:rsidRDefault="000146AA" w:rsidP="000146AA">
      <w:r>
        <w:lastRenderedPageBreak/>
        <w:t xml:space="preserve">Funkci poslání zpětné vazby ovšem </w:t>
      </w:r>
      <w:r w:rsidR="002D07DF">
        <w:t>Snyk</w:t>
      </w:r>
      <w:r>
        <w:t xml:space="preserve"> oproti nástroj</w:t>
      </w:r>
      <w:r w:rsidR="005228CF">
        <w:t>i</w:t>
      </w:r>
      <w:r>
        <w:t xml:space="preserve"> Aikido</w:t>
      </w:r>
      <w:r w:rsidR="002407F5">
        <w:t xml:space="preserve"> nenabízí</w:t>
      </w:r>
      <w:r>
        <w:t>.</w:t>
      </w:r>
      <w:r w:rsidR="005228CF">
        <w:t xml:space="preserve"> Tento nástroj tuto funkci má</w:t>
      </w:r>
      <w:r w:rsidR="002407F5">
        <w:t>, díky čemuž lze</w:t>
      </w:r>
      <w:r w:rsidR="005228CF">
        <w:t xml:space="preserve"> </w:t>
      </w:r>
      <w:r w:rsidR="009222AC">
        <w:t xml:space="preserve">ke každé nalezené zranitelnosti </w:t>
      </w:r>
      <w:r w:rsidR="00757BD8">
        <w:t xml:space="preserve">odeslat </w:t>
      </w:r>
      <w:r w:rsidR="009222AC">
        <w:t xml:space="preserve">zpětnou vazbu. </w:t>
      </w:r>
      <w:r w:rsidR="00782AD8">
        <w:t xml:space="preserve">Tuto funkci lze např. využít v případě, kdy </w:t>
      </w:r>
      <w:r w:rsidR="009222AC">
        <w:t xml:space="preserve">nalezená zranitelnost </w:t>
      </w:r>
      <w:r w:rsidR="00782AD8">
        <w:t>představuje</w:t>
      </w:r>
      <w:r w:rsidR="007A75BF">
        <w:t xml:space="preserve"> falešně pozitivní nález. Pro </w:t>
      </w:r>
      <w:r w:rsidR="00757BD8">
        <w:t xml:space="preserve">odeslání </w:t>
      </w:r>
      <w:r w:rsidR="007A75BF">
        <w:t xml:space="preserve">zpětné vazby nástroj obsahuje formulář, který vyžaduje uvedení důvodu, proč je analýza chybná. Formulář lze vidět na obrázku </w:t>
      </w:r>
      <w:r w:rsidR="002C418E">
        <w:fldChar w:fldCharType="begin"/>
      </w:r>
      <w:r w:rsidR="002C418E">
        <w:instrText xml:space="preserve"> REF _Ref218332109 \h </w:instrText>
      </w:r>
      <w:r w:rsidR="00A0762E">
        <w:instrText xml:space="preserve">\# 0 </w:instrText>
      </w:r>
      <w:r w:rsidR="002C418E">
        <w:fldChar w:fldCharType="separate"/>
      </w:r>
      <w:r w:rsidR="001D2882">
        <w:t>50</w:t>
      </w:r>
      <w:r w:rsidR="002C418E">
        <w:fldChar w:fldCharType="end"/>
      </w:r>
      <w:r w:rsidR="007A75BF">
        <w:t>.</w:t>
      </w:r>
    </w:p>
    <w:p w14:paraId="5BFA2324" w14:textId="77777777" w:rsidR="007A75BF" w:rsidRDefault="007A75BF" w:rsidP="007A75BF">
      <w:pPr>
        <w:pStyle w:val="Obrzek"/>
        <w:keepNext/>
      </w:pPr>
      <w:r>
        <w:rPr>
          <w:noProof/>
        </w:rPr>
        <w:drawing>
          <wp:inline distT="0" distB="0" distL="0" distR="0" wp14:anchorId="407B55A3" wp14:editId="4DE61383">
            <wp:extent cx="4810125" cy="3552825"/>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69">
                      <a:extLst>
                        <a:ext uri="{28A0092B-C50C-407E-A947-70E740481C1C}">
                          <a14:useLocalDpi xmlns:a14="http://schemas.microsoft.com/office/drawing/2010/main" val="0"/>
                        </a:ext>
                      </a:extLst>
                    </a:blip>
                    <a:stretch>
                      <a:fillRect/>
                    </a:stretch>
                  </pic:blipFill>
                  <pic:spPr>
                    <a:xfrm>
                      <a:off x="0" y="0"/>
                      <a:ext cx="4810125" cy="3552825"/>
                    </a:xfrm>
                    <a:prstGeom prst="rect">
                      <a:avLst/>
                    </a:prstGeom>
                  </pic:spPr>
                </pic:pic>
              </a:graphicData>
            </a:graphic>
          </wp:inline>
        </w:drawing>
      </w:r>
    </w:p>
    <w:p w14:paraId="55BF6767" w14:textId="27CD1CDA" w:rsidR="007A75BF" w:rsidRDefault="007A75BF" w:rsidP="007A75BF">
      <w:pPr>
        <w:pStyle w:val="Titulek"/>
      </w:pPr>
      <w:bookmarkStart w:id="182" w:name="_Ref218332109"/>
      <w:bookmarkStart w:id="183" w:name="_Toc221174155"/>
      <w:r>
        <w:t xml:space="preserve">Obrázek </w:t>
      </w:r>
      <w:fldSimple w:instr=" SEQ Obrázek \* ARABIC ">
        <w:r w:rsidR="00522561">
          <w:rPr>
            <w:noProof/>
          </w:rPr>
          <w:t>50</w:t>
        </w:r>
      </w:fldSimple>
      <w:bookmarkEnd w:id="182"/>
      <w:r>
        <w:t xml:space="preserve"> Formulář pro zpětnou vazbu aplikace Aikid</w:t>
      </w:r>
      <w:r w:rsidR="00BB68CB">
        <w:t>o</w:t>
      </w:r>
      <w:bookmarkEnd w:id="183"/>
    </w:p>
    <w:p w14:paraId="48FD9C79" w14:textId="46CEE483" w:rsidR="00AE4A98" w:rsidRDefault="007E198E" w:rsidP="00AE4A98">
      <w:r>
        <w:t>P</w:t>
      </w:r>
      <w:r w:rsidR="00CB5E48">
        <w:t>oslední funkcí je funkce „AutoFix preview“</w:t>
      </w:r>
      <w:r w:rsidR="002E694C">
        <w:t>.</w:t>
      </w:r>
      <w:r w:rsidR="00B52C2E">
        <w:t xml:space="preserve"> Tato funkce představuje významný posun v automatizaci bezpečnosti, kdy systém nejen</w:t>
      </w:r>
      <w:r w:rsidR="00265B48">
        <w:t xml:space="preserve"> že</w:t>
      </w:r>
      <w:r w:rsidR="00B52C2E">
        <w:t xml:space="preserve"> chybu vyhledá, ale zároveň navrhne konkrétní programový kód k jejímu odstranění. Systém využívá umělou inteligenci k vytvoření tzv. „pacthe“ (záplaty). U návrhu k odstranění této identifikované chyby NoSQL Injection AI </w:t>
      </w:r>
      <w:r w:rsidR="00C60F5A">
        <w:t>vysvětlovalo</w:t>
      </w:r>
      <w:r w:rsidR="00B52C2E">
        <w:t xml:space="preserve">, že navržená oprava zmírňuje riziko injekce vynucením striktní rovnosti v databázovém poli </w:t>
      </w:r>
      <w:r w:rsidR="00B52C2E" w:rsidRPr="00B52C2E">
        <w:rPr>
          <w:i/>
          <w:iCs/>
        </w:rPr>
        <w:t>_id</w:t>
      </w:r>
      <w:r w:rsidR="00B52C2E">
        <w:rPr>
          <w:i/>
          <w:iCs/>
        </w:rPr>
        <w:t xml:space="preserve"> </w:t>
      </w:r>
      <w:r w:rsidR="00AF2138">
        <w:t xml:space="preserve">pomocí operátoru </w:t>
      </w:r>
      <w:r w:rsidR="00AF2138" w:rsidRPr="00AF2138">
        <w:rPr>
          <w:i/>
          <w:iCs/>
        </w:rPr>
        <w:t>$eq</w:t>
      </w:r>
      <w:r w:rsidR="00AF2138">
        <w:t xml:space="preserve">. Rozhraní pak následně </w:t>
      </w:r>
      <w:r w:rsidR="00094099">
        <w:t>zobrazovalo</w:t>
      </w:r>
      <w:r w:rsidR="00AF2138">
        <w:t xml:space="preserve"> přehledný rozdíl mezi původním nebezpečným kódem</w:t>
      </w:r>
      <w:r w:rsidR="000C6F2E">
        <w:t xml:space="preserve"> (</w:t>
      </w:r>
      <w:r w:rsidR="00AF2138">
        <w:t>červeně vybarvený a se symbolem „-“</w:t>
      </w:r>
      <w:r w:rsidR="000C6F2E">
        <w:t>)</w:t>
      </w:r>
      <w:r w:rsidR="00AF2138">
        <w:t xml:space="preserve"> a novým zabezpečeným kódem</w:t>
      </w:r>
      <w:r w:rsidR="000C6F2E">
        <w:t xml:space="preserve"> (</w:t>
      </w:r>
      <w:r w:rsidR="00AF2138">
        <w:t xml:space="preserve">vybarvený zelenou barvou </w:t>
      </w:r>
      <w:r w:rsidR="000C6F2E">
        <w:t xml:space="preserve">se </w:t>
      </w:r>
      <w:r w:rsidR="00AF2138">
        <w:t>symbol</w:t>
      </w:r>
      <w:r w:rsidR="000C6F2E">
        <w:t>em</w:t>
      </w:r>
      <w:r w:rsidR="00094099">
        <w:t xml:space="preserve"> </w:t>
      </w:r>
      <w:r w:rsidR="00AF2138">
        <w:t>„+“</w:t>
      </w:r>
      <w:r w:rsidR="000C6F2E">
        <w:t>)</w:t>
      </w:r>
      <w:r w:rsidR="00AF2138">
        <w:t>.</w:t>
      </w:r>
    </w:p>
    <w:p w14:paraId="16EF6B12" w14:textId="13190264" w:rsidR="00C60F5A" w:rsidRDefault="00C60F5A" w:rsidP="00AE4A98">
      <w:r>
        <w:lastRenderedPageBreak/>
        <w:t>U návrhu byla uvedena hodnota „Medium Confidence“. To je důležitý údaj pro vývojáře, který říká, že ačkoliv je oprava pravděpodobně správná, je nutná finální lidská kontrola před jejím nasazením.</w:t>
      </w:r>
      <w:r w:rsidR="00451018">
        <w:t xml:space="preserve"> Právě z tohoto důvodu návrh obsahoval i ikonky, zda to byl dobrý návrh nebo špatný.</w:t>
      </w:r>
      <w:r w:rsidR="00494927">
        <w:t xml:space="preserve"> A jako poslední tato možnost obsahovala funkci „Create PR“.</w:t>
      </w:r>
      <w:r w:rsidR="003B731F">
        <w:t xml:space="preserve"> </w:t>
      </w:r>
      <w:r w:rsidR="00EA0CF0">
        <w:t>Tato možnost znamená, že lze vytvořit Pull Request, tedy systém sám vytvoří novou větev v </w:t>
      </w:r>
      <w:r w:rsidR="00B87967">
        <w:t xml:space="preserve">repozitáři </w:t>
      </w:r>
      <w:r w:rsidR="00EA0CF0">
        <w:t>a připraví kód ke schválení, čímž se drasticky zkracuje doba, po kterou je aplikace zranitelná.</w:t>
      </w:r>
      <w:r w:rsidR="006B4BE1">
        <w:t xml:space="preserve"> Zobrazení této funkce pod zranitelností NoSQL Injetion lze vidět na obrázku </w:t>
      </w:r>
      <w:r w:rsidR="005F4F56">
        <w:fldChar w:fldCharType="begin"/>
      </w:r>
      <w:r w:rsidR="005F4F56">
        <w:instrText xml:space="preserve"> REF _Ref218333336 \h \# 0 </w:instrText>
      </w:r>
      <w:r w:rsidR="005F4F56">
        <w:fldChar w:fldCharType="separate"/>
      </w:r>
      <w:r w:rsidR="001D2882">
        <w:t>51</w:t>
      </w:r>
      <w:r w:rsidR="005F4F56">
        <w:fldChar w:fldCharType="end"/>
      </w:r>
      <w:r w:rsidR="006B4BE1">
        <w:t>.</w:t>
      </w:r>
    </w:p>
    <w:p w14:paraId="6BD6A8A6" w14:textId="77777777" w:rsidR="00203645" w:rsidRDefault="00203645" w:rsidP="00203645">
      <w:pPr>
        <w:pStyle w:val="Obrzek"/>
        <w:keepNext/>
      </w:pPr>
      <w:r>
        <w:rPr>
          <w:noProof/>
        </w:rPr>
        <w:drawing>
          <wp:inline distT="0" distB="0" distL="0" distR="0" wp14:anchorId="697E90F7" wp14:editId="3DB785F3">
            <wp:extent cx="5219700" cy="25927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pic:cNvPicPr/>
                  </pic:nvPicPr>
                  <pic:blipFill>
                    <a:blip r:embed="rId70">
                      <a:extLst>
                        <a:ext uri="{28A0092B-C50C-407E-A947-70E740481C1C}">
                          <a14:useLocalDpi xmlns:a14="http://schemas.microsoft.com/office/drawing/2010/main" val="0"/>
                        </a:ext>
                      </a:extLst>
                    </a:blip>
                    <a:stretch>
                      <a:fillRect/>
                    </a:stretch>
                  </pic:blipFill>
                  <pic:spPr>
                    <a:xfrm>
                      <a:off x="0" y="0"/>
                      <a:ext cx="5219700" cy="2592705"/>
                    </a:xfrm>
                    <a:prstGeom prst="rect">
                      <a:avLst/>
                    </a:prstGeom>
                  </pic:spPr>
                </pic:pic>
              </a:graphicData>
            </a:graphic>
          </wp:inline>
        </w:drawing>
      </w:r>
    </w:p>
    <w:p w14:paraId="54468099" w14:textId="30F98BA7" w:rsidR="00203645" w:rsidRDefault="00203645" w:rsidP="00203645">
      <w:pPr>
        <w:pStyle w:val="Titulek"/>
      </w:pPr>
      <w:bookmarkStart w:id="184" w:name="_Ref218333336"/>
      <w:bookmarkStart w:id="185" w:name="_Toc221174156"/>
      <w:r>
        <w:t xml:space="preserve">Obrázek </w:t>
      </w:r>
      <w:fldSimple w:instr=" SEQ Obrázek \* ARABIC ">
        <w:r w:rsidR="00522561">
          <w:rPr>
            <w:noProof/>
          </w:rPr>
          <w:t>51</w:t>
        </w:r>
      </w:fldSimple>
      <w:bookmarkEnd w:id="184"/>
      <w:r>
        <w:t xml:space="preserve"> Funkce </w:t>
      </w:r>
      <w:r w:rsidR="007714AE">
        <w:t xml:space="preserve">„AutoFix preview“ </w:t>
      </w:r>
      <w:r>
        <w:t>nástroje Aikido</w:t>
      </w:r>
      <w:bookmarkEnd w:id="185"/>
    </w:p>
    <w:p w14:paraId="253A16CB" w14:textId="4CEF89B1" w:rsidR="00660BE5" w:rsidRDefault="00B3184F" w:rsidP="00660BE5">
      <w:r>
        <w:t xml:space="preserve">Jak již bylo vidět na obrázku </w:t>
      </w:r>
      <w:r>
        <w:fldChar w:fldCharType="begin"/>
      </w:r>
      <w:r>
        <w:instrText xml:space="preserve"> REF _Ref218284651 \h \# 0 </w:instrText>
      </w:r>
      <w:r>
        <w:fldChar w:fldCharType="separate"/>
      </w:r>
      <w:r w:rsidR="001D2882">
        <w:t>45</w:t>
      </w:r>
      <w:r>
        <w:fldChar w:fldCharType="end"/>
      </w:r>
      <w:r w:rsidR="008B2A0E">
        <w:t xml:space="preserve">, každý náhled zranitelnosti měl v pravé části ikonku tří teček, která obsahovala 5 akcí, viz obrázek </w:t>
      </w:r>
      <w:r w:rsidR="00904097">
        <w:fldChar w:fldCharType="begin"/>
      </w:r>
      <w:r w:rsidR="00904097">
        <w:instrText xml:space="preserve"> REF _Ref218339534 \h \# 0 </w:instrText>
      </w:r>
      <w:r w:rsidR="00904097">
        <w:fldChar w:fldCharType="separate"/>
      </w:r>
      <w:r w:rsidR="001D2882">
        <w:t>52</w:t>
      </w:r>
      <w:r w:rsidR="00904097">
        <w:fldChar w:fldCharType="end"/>
      </w:r>
      <w:r w:rsidR="008B2A0E">
        <w:t xml:space="preserve">. </w:t>
      </w:r>
    </w:p>
    <w:p w14:paraId="56227B52" w14:textId="77777777" w:rsidR="008B2A0E" w:rsidRDefault="008B2A0E" w:rsidP="008B2A0E">
      <w:pPr>
        <w:pStyle w:val="Obrzek"/>
        <w:keepNext/>
      </w:pPr>
      <w:r>
        <w:rPr>
          <w:noProof/>
        </w:rPr>
        <w:drawing>
          <wp:inline distT="0" distB="0" distL="0" distR="0" wp14:anchorId="60C9623C" wp14:editId="3A584DB4">
            <wp:extent cx="1457325" cy="1943100"/>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ek 52"/>
                    <pic:cNvPicPr/>
                  </pic:nvPicPr>
                  <pic:blipFill>
                    <a:blip r:embed="rId71">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p w14:paraId="752E5653" w14:textId="582AAA35" w:rsidR="008B2A0E" w:rsidRDefault="008B2A0E" w:rsidP="008B2A0E">
      <w:pPr>
        <w:pStyle w:val="Titulek"/>
      </w:pPr>
      <w:bookmarkStart w:id="186" w:name="_Ref218339534"/>
      <w:bookmarkStart w:id="187" w:name="_Toc221174157"/>
      <w:r>
        <w:t xml:space="preserve">Obrázek </w:t>
      </w:r>
      <w:fldSimple w:instr=" SEQ Obrázek \* ARABIC ">
        <w:r w:rsidR="00522561">
          <w:rPr>
            <w:noProof/>
          </w:rPr>
          <w:t>52</w:t>
        </w:r>
      </w:fldSimple>
      <w:bookmarkEnd w:id="186"/>
      <w:r>
        <w:t xml:space="preserve"> Akce pro každou nalezenou zranitelnost v nástroji Aikido</w:t>
      </w:r>
      <w:bookmarkEnd w:id="187"/>
    </w:p>
    <w:p w14:paraId="3A67D8B3" w14:textId="558B4011" w:rsidR="007742C8" w:rsidRDefault="007742C8" w:rsidP="007742C8">
      <w:r>
        <w:lastRenderedPageBreak/>
        <w:t xml:space="preserve">Jako první akce, co u zranitelnosti nástroj nabízel, byla akce „AutoFix issue“, která již byla zmíněna </w:t>
      </w:r>
      <w:r w:rsidR="00DA7B3E">
        <w:t>výše,</w:t>
      </w:r>
      <w:r>
        <w:t xml:space="preserve"> a tedy vygeneruje během </w:t>
      </w:r>
      <w:r w:rsidR="00F73844">
        <w:t xml:space="preserve">několika vteřin </w:t>
      </w:r>
      <w:r w:rsidR="00254B8D">
        <w:t>doporučení</w:t>
      </w:r>
      <w:r>
        <w:t xml:space="preserve">, jak chybu opravit. Po zvolení této akce se zobrazil stejný </w:t>
      </w:r>
      <w:r w:rsidR="00DA7B3E">
        <w:t>náhled,</w:t>
      </w:r>
      <w:r>
        <w:t xml:space="preserve"> jak lze vidět na obrázku </w:t>
      </w:r>
      <w:r>
        <w:fldChar w:fldCharType="begin"/>
      </w:r>
      <w:r>
        <w:instrText xml:space="preserve"> REF _Ref218333336 \h \# 0 </w:instrText>
      </w:r>
      <w:r>
        <w:fldChar w:fldCharType="separate"/>
      </w:r>
      <w:r w:rsidR="001D2882">
        <w:t>51</w:t>
      </w:r>
      <w:r>
        <w:fldChar w:fldCharType="end"/>
      </w:r>
      <w:r>
        <w:t>.</w:t>
      </w:r>
    </w:p>
    <w:p w14:paraId="521B1771" w14:textId="2F39B9BF" w:rsidR="00DA7B3E" w:rsidRDefault="00DA7B3E" w:rsidP="007742C8">
      <w:r>
        <w:t>„Add task“ byla další z 5 možných akcí, která v platformě Aikido transformuje teoretické nálezy bezpečnostního skenu do praktických kroků v rámci životního cyklu vývoje software (SDLC).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54979A25" w14:textId="161CC016" w:rsidR="00DA7B3E" w:rsidRDefault="002A1B21" w:rsidP="007742C8">
      <w:r>
        <w:t xml:space="preserve">V rámci správy bezpečnostních incidentů v nástroji Aikido je důležitým prvkem funkce „Snooze issue“.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w:t>
      </w:r>
      <w:r w:rsidR="00560B61">
        <w:t xml:space="preserve">jednoho </w:t>
      </w:r>
      <w:r>
        <w:t xml:space="preserve">dne, jak lze vidět na obrázku </w:t>
      </w:r>
      <w:r w:rsidR="003E05E1">
        <w:fldChar w:fldCharType="begin"/>
      </w:r>
      <w:r w:rsidR="003E05E1">
        <w:instrText xml:space="preserve"> REF _Ref218341071 \h \# 0 </w:instrText>
      </w:r>
      <w:r w:rsidR="003E05E1">
        <w:fldChar w:fldCharType="separate"/>
      </w:r>
      <w:r w:rsidR="001D2882">
        <w:t>53</w:t>
      </w:r>
      <w:r w:rsidR="003E05E1">
        <w:fldChar w:fldCharType="end"/>
      </w:r>
      <w:r>
        <w:t>, protože se jedná pouze o testování nástroje.</w:t>
      </w:r>
    </w:p>
    <w:p w14:paraId="42240531" w14:textId="77777777" w:rsidR="002A1B21" w:rsidRDefault="002A1B21" w:rsidP="002A1B21">
      <w:pPr>
        <w:pStyle w:val="Obrzek"/>
        <w:keepNext/>
      </w:pPr>
      <w:r>
        <w:rPr>
          <w:noProof/>
        </w:rPr>
        <w:drawing>
          <wp:inline distT="0" distB="0" distL="0" distR="0" wp14:anchorId="181819C0" wp14:editId="4199D83A">
            <wp:extent cx="5219700" cy="2227580"/>
            <wp:effectExtent l="0" t="0" r="0" b="127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ázek 53"/>
                    <pic:cNvPicPr/>
                  </pic:nvPicPr>
                  <pic:blipFill>
                    <a:blip r:embed="rId72">
                      <a:extLst>
                        <a:ext uri="{28A0092B-C50C-407E-A947-70E740481C1C}">
                          <a14:useLocalDpi xmlns:a14="http://schemas.microsoft.com/office/drawing/2010/main" val="0"/>
                        </a:ext>
                      </a:extLst>
                    </a:blip>
                    <a:stretch>
                      <a:fillRect/>
                    </a:stretch>
                  </pic:blipFill>
                  <pic:spPr>
                    <a:xfrm>
                      <a:off x="0" y="0"/>
                      <a:ext cx="5219700" cy="2227580"/>
                    </a:xfrm>
                    <a:prstGeom prst="rect">
                      <a:avLst/>
                    </a:prstGeom>
                  </pic:spPr>
                </pic:pic>
              </a:graphicData>
            </a:graphic>
          </wp:inline>
        </w:drawing>
      </w:r>
    </w:p>
    <w:p w14:paraId="0F78F6A8" w14:textId="44C45821" w:rsidR="002A1B21" w:rsidRDefault="002A1B21" w:rsidP="002A1B21">
      <w:pPr>
        <w:pStyle w:val="Titulek"/>
      </w:pPr>
      <w:bookmarkStart w:id="188" w:name="_Ref218341071"/>
      <w:bookmarkStart w:id="189" w:name="_Toc221174158"/>
      <w:r>
        <w:t xml:space="preserve">Obrázek </w:t>
      </w:r>
      <w:fldSimple w:instr=" SEQ Obrázek \* ARABIC ">
        <w:r w:rsidR="00522561">
          <w:rPr>
            <w:noProof/>
          </w:rPr>
          <w:t>53</w:t>
        </w:r>
      </w:fldSimple>
      <w:bookmarkEnd w:id="188"/>
      <w:r>
        <w:t xml:space="preserve"> </w:t>
      </w:r>
      <w:r w:rsidR="00417FCF">
        <w:t>První formulář f</w:t>
      </w:r>
      <w:r>
        <w:t>unkce pro skrytí zranitelnosti na určitou dobu</w:t>
      </w:r>
      <w:bookmarkEnd w:id="189"/>
    </w:p>
    <w:p w14:paraId="5A55CD75" w14:textId="20DBD619" w:rsidR="00417FCF" w:rsidRDefault="00417FCF" w:rsidP="00417FCF">
      <w:r>
        <w:t>Po kliknutí na tlačítko „Next“ se vyobrazil druhý formulář s </w:t>
      </w:r>
      <w:r w:rsidR="001F1428">
        <w:t>datem</w:t>
      </w:r>
      <w:r>
        <w:t>, do kdy bude zranitelnost skryta</w:t>
      </w:r>
      <w:r w:rsidR="00F10728">
        <w:t>.</w:t>
      </w:r>
      <w:r>
        <w:t xml:space="preserve"> </w:t>
      </w:r>
      <w:r w:rsidR="00F10728">
        <w:t>K vyplnění tento</w:t>
      </w:r>
      <w:r>
        <w:t xml:space="preserve"> formulář požadoval popis, proč má být zranitelnost skryta, viz obrázek </w:t>
      </w:r>
      <w:r w:rsidR="00FF6715">
        <w:fldChar w:fldCharType="begin"/>
      </w:r>
      <w:r w:rsidR="00FF6715">
        <w:instrText xml:space="preserve"> REF _Ref218341384 \h \# 0 </w:instrText>
      </w:r>
      <w:r w:rsidR="00FF6715">
        <w:fldChar w:fldCharType="separate"/>
      </w:r>
      <w:r w:rsidR="001D2882">
        <w:t>54</w:t>
      </w:r>
      <w:r w:rsidR="00FF6715">
        <w:fldChar w:fldCharType="end"/>
      </w:r>
      <w:r>
        <w:t>.</w:t>
      </w:r>
    </w:p>
    <w:p w14:paraId="10FC06AB" w14:textId="77777777" w:rsidR="00417FCF" w:rsidRDefault="00417FCF" w:rsidP="00417FCF">
      <w:pPr>
        <w:pStyle w:val="Obrzek"/>
        <w:keepNext/>
      </w:pPr>
      <w:r>
        <w:rPr>
          <w:noProof/>
        </w:rPr>
        <w:lastRenderedPageBreak/>
        <w:drawing>
          <wp:inline distT="0" distB="0" distL="0" distR="0" wp14:anchorId="7A85CB74" wp14:editId="3EE49E76">
            <wp:extent cx="4617720" cy="3331837"/>
            <wp:effectExtent l="0" t="0" r="0"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pic:cNvPicPr/>
                  </pic:nvPicPr>
                  <pic:blipFill>
                    <a:blip r:embed="rId73">
                      <a:extLst>
                        <a:ext uri="{28A0092B-C50C-407E-A947-70E740481C1C}">
                          <a14:useLocalDpi xmlns:a14="http://schemas.microsoft.com/office/drawing/2010/main" val="0"/>
                        </a:ext>
                      </a:extLst>
                    </a:blip>
                    <a:stretch>
                      <a:fillRect/>
                    </a:stretch>
                  </pic:blipFill>
                  <pic:spPr>
                    <a:xfrm>
                      <a:off x="0" y="0"/>
                      <a:ext cx="4619708" cy="3333271"/>
                    </a:xfrm>
                    <a:prstGeom prst="rect">
                      <a:avLst/>
                    </a:prstGeom>
                  </pic:spPr>
                </pic:pic>
              </a:graphicData>
            </a:graphic>
          </wp:inline>
        </w:drawing>
      </w:r>
    </w:p>
    <w:p w14:paraId="6BCD3647" w14:textId="2A074BE7" w:rsidR="00417FCF" w:rsidRDefault="00417FCF" w:rsidP="00417FCF">
      <w:pPr>
        <w:pStyle w:val="Titulek"/>
      </w:pPr>
      <w:bookmarkStart w:id="190" w:name="_Ref218341384"/>
      <w:bookmarkStart w:id="191" w:name="_Toc221174159"/>
      <w:r>
        <w:t xml:space="preserve">Obrázek </w:t>
      </w:r>
      <w:fldSimple w:instr=" SEQ Obrázek \* ARABIC ">
        <w:r w:rsidR="00522561">
          <w:rPr>
            <w:noProof/>
          </w:rPr>
          <w:t>54</w:t>
        </w:r>
      </w:fldSimple>
      <w:bookmarkEnd w:id="190"/>
      <w:r>
        <w:t xml:space="preserve"> Druhý formulář funkce pro skrytí zranitelnosti na určitou dobu</w:t>
      </w:r>
      <w:bookmarkEnd w:id="191"/>
    </w:p>
    <w:p w14:paraId="5A3892D5" w14:textId="6D29A698" w:rsidR="00B548EF" w:rsidRDefault="008713D8" w:rsidP="00B548EF">
      <w:r>
        <w:t>Při práci s automatizovanými skenery se běžně vyskytují situace, kdy je nutné nález trvale vyřadit z monitorování. K tomuto účelu slouží v platformě Aikido funkce „Ignore“ jako další z funkcí pod třemi tečkami.</w:t>
      </w:r>
      <w:r w:rsidR="009271D2">
        <w:t xml:space="preserve"> Tato funkce byla již zmíněna, ovšem pod tímto odkazem se chov</w:t>
      </w:r>
      <w:r w:rsidR="00512617">
        <w:t>ala</w:t>
      </w:r>
      <w:r w:rsidR="009271D2">
        <w:t xml:space="preserve"> trochu jinak.</w:t>
      </w:r>
      <w:r w:rsidR="00B548EF">
        <w:t xml:space="preserve"> Přes tuto funkci bylo na výběr ze tří možností:</w:t>
      </w:r>
    </w:p>
    <w:p w14:paraId="71E9121F" w14:textId="5F7A064E" w:rsidR="00B548EF" w:rsidRPr="00B548EF" w:rsidRDefault="00B548EF" w:rsidP="001B56DE">
      <w:pPr>
        <w:pStyle w:val="Odstavecseseznamem"/>
        <w:numPr>
          <w:ilvl w:val="0"/>
          <w:numId w:val="23"/>
        </w:numPr>
        <w:spacing w:line="360" w:lineRule="auto"/>
        <w:rPr>
          <w:b/>
          <w:bCs/>
        </w:rPr>
      </w:pPr>
      <w:r w:rsidRPr="00B548EF">
        <w:rPr>
          <w:b/>
          <w:bCs/>
        </w:rPr>
        <w:t>Only this issue</w:t>
      </w:r>
      <w:r>
        <w:rPr>
          <w:b/>
          <w:bCs/>
        </w:rPr>
        <w:t xml:space="preserve"> </w:t>
      </w:r>
      <w:r w:rsidRPr="00B548EF">
        <w:t>(Pouze tento výskyt)</w:t>
      </w:r>
      <w:r>
        <w:t xml:space="preserve"> – Ignorovat bude pouze jednu konkrétní zranitelnost na přesně daném řádku kódu a ostatní podobné chyby v projektu zůstanou aktivní.</w:t>
      </w:r>
    </w:p>
    <w:p w14:paraId="6750CC54" w14:textId="20DD4AB9" w:rsidR="00B548EF" w:rsidRPr="00B548EF" w:rsidRDefault="00B548EF" w:rsidP="001B56DE">
      <w:pPr>
        <w:pStyle w:val="Odstavecseseznamem"/>
        <w:numPr>
          <w:ilvl w:val="0"/>
          <w:numId w:val="23"/>
        </w:numPr>
        <w:spacing w:line="360" w:lineRule="auto"/>
        <w:rPr>
          <w:b/>
          <w:bCs/>
        </w:rPr>
      </w:pPr>
      <w:r>
        <w:rPr>
          <w:b/>
          <w:bCs/>
        </w:rPr>
        <w:t xml:space="preserve">Ignore by path </w:t>
      </w:r>
      <w:r w:rsidRPr="00B548EF">
        <w:t>(Ignorování podle cesty)</w:t>
      </w:r>
      <w:r>
        <w:t xml:space="preserve"> – Tato volba vyřadí všechny stávající i budoucí nálezy v konkrétním souboru nebo složce.</w:t>
      </w:r>
    </w:p>
    <w:p w14:paraId="648868C2" w14:textId="186AA22F" w:rsidR="00B548EF" w:rsidRPr="001B56DE" w:rsidRDefault="00B548EF" w:rsidP="001B56DE">
      <w:pPr>
        <w:pStyle w:val="Odstavecseseznamem"/>
        <w:numPr>
          <w:ilvl w:val="0"/>
          <w:numId w:val="23"/>
        </w:numPr>
        <w:spacing w:line="360" w:lineRule="auto"/>
        <w:rPr>
          <w:b/>
          <w:bCs/>
        </w:rPr>
      </w:pPr>
      <w:r>
        <w:rPr>
          <w:b/>
          <w:bCs/>
        </w:rPr>
        <w:t xml:space="preserve">Disable code rule </w:t>
      </w:r>
      <w:r w:rsidRPr="00B548EF">
        <w:t>(Vypnutí pravidla)</w:t>
      </w:r>
      <w:r>
        <w:t xml:space="preserve"> – Jedná se o nejširší nastavení, které zcela deaktivuje dané detekční pravidlo pro celý projekt.</w:t>
      </w:r>
    </w:p>
    <w:p w14:paraId="4DDCB373" w14:textId="1E9CC723" w:rsidR="001B56DE" w:rsidRDefault="001B56DE" w:rsidP="001B56DE">
      <w:r w:rsidRPr="001B56DE">
        <w:t xml:space="preserve">Po zvolení jedné z těchto tří možností se opět ukázal stejný formulář, který lze vidět na obrázku </w:t>
      </w:r>
      <w:r>
        <w:fldChar w:fldCharType="begin"/>
      </w:r>
      <w:r>
        <w:instrText xml:space="preserve"> REF _Ref218329255 \h \# 0 </w:instrText>
      </w:r>
      <w:r>
        <w:fldChar w:fldCharType="separate"/>
      </w:r>
      <w:r w:rsidR="001D2882">
        <w:t>49</w:t>
      </w:r>
      <w:r>
        <w:fldChar w:fldCharType="end"/>
      </w:r>
      <w:r w:rsidR="000766AB">
        <w:t xml:space="preserve">. </w:t>
      </w:r>
      <w:r w:rsidR="00E82D5D">
        <w:t xml:space="preserve">Tedy pro dokončení ignorování zranitelnosti už bylo pouze potřeba </w:t>
      </w:r>
      <w:r w:rsidR="00325547">
        <w:t xml:space="preserve">uvést </w:t>
      </w:r>
      <w:r w:rsidR="00E82D5D">
        <w:t>důvod rozhodnutí pro ignoraci.</w:t>
      </w:r>
    </w:p>
    <w:p w14:paraId="4A406286" w14:textId="4B834D39" w:rsidR="00FF0A1D" w:rsidRDefault="00D239FA" w:rsidP="001B56DE">
      <w:r>
        <w:lastRenderedPageBreak/>
        <w:t>P</w:t>
      </w:r>
      <w:r w:rsidR="00FF0A1D">
        <w:t>oslední akcí, která byla možná provést pod ikonkou tří teček</w:t>
      </w:r>
      <w:r w:rsidR="004D40A7">
        <w:t>,</w:t>
      </w:r>
      <w:r w:rsidR="00FF0A1D">
        <w:t xml:space="preserve"> byla akce „Adjust severity“. </w:t>
      </w:r>
      <w:r w:rsidR="00720CC3">
        <w:t xml:space="preserve">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w:t>
      </w:r>
      <w:r w:rsidR="00F72A19">
        <w:t xml:space="preserve">jež </w:t>
      </w:r>
      <w:r w:rsidR="00720CC3">
        <w:t>uživatel musel vyplnit/zvolit. Nejdříve musela být zvolena pravdivá úroveň závažnosti dle uvážení</w:t>
      </w:r>
      <w:r w:rsidR="00ED7EC6">
        <w:t>,</w:t>
      </w:r>
      <w:r w:rsidR="00720CC3">
        <w:t xml:space="preserve"> a</w:t>
      </w:r>
      <w:r w:rsidR="002D0800">
        <w:t> </w:t>
      </w:r>
      <w:r w:rsidR="00ED7EC6">
        <w:t xml:space="preserve">následně </w:t>
      </w:r>
      <w:r w:rsidR="00720CC3">
        <w:t xml:space="preserve">musel být uveden důvod úpravy. </w:t>
      </w:r>
      <w:r w:rsidR="00352669">
        <w:t xml:space="preserve">Na </w:t>
      </w:r>
      <w:commentRangeStart w:id="192"/>
      <w:r w:rsidR="00352669">
        <w:t>obrázku</w:t>
      </w:r>
      <w:r w:rsidR="00080492">
        <w:t xml:space="preserve"> </w:t>
      </w:r>
      <w:r w:rsidR="00080492">
        <w:fldChar w:fldCharType="begin"/>
      </w:r>
      <w:r w:rsidR="00080492">
        <w:instrText xml:space="preserve"> REF _Ref221171863 \h \# 0 </w:instrText>
      </w:r>
      <w:r w:rsidR="00080492">
        <w:fldChar w:fldCharType="separate"/>
      </w:r>
      <w:r w:rsidR="00080492">
        <w:rPr>
          <w:noProof/>
        </w:rPr>
        <w:t>55</w:t>
      </w:r>
      <w:r w:rsidR="00080492">
        <w:fldChar w:fldCharType="end"/>
      </w:r>
      <w:r w:rsidR="00352669">
        <w:t xml:space="preserve"> </w:t>
      </w:r>
      <w:commentRangeEnd w:id="192"/>
      <w:r w:rsidR="005559CD">
        <w:rPr>
          <w:rStyle w:val="Odkaznakoment"/>
        </w:rPr>
        <w:commentReference w:id="192"/>
      </w:r>
      <w:r w:rsidR="00352669">
        <w:t>je vyobrazen tento formulář.</w:t>
      </w:r>
    </w:p>
    <w:p w14:paraId="003F8D4C" w14:textId="77777777" w:rsidR="00F7353E" w:rsidRDefault="00F7353E" w:rsidP="00F7353E">
      <w:pPr>
        <w:pStyle w:val="Obrzek"/>
        <w:keepNext/>
      </w:pPr>
      <w:r>
        <w:rPr>
          <w:noProof/>
        </w:rPr>
        <w:drawing>
          <wp:inline distT="0" distB="0" distL="0" distR="0" wp14:anchorId="0402A48C" wp14:editId="3133DDBB">
            <wp:extent cx="4169664" cy="3315948"/>
            <wp:effectExtent l="0" t="0" r="254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pic:nvPicPr>
                  <pic:blipFill>
                    <a:blip r:embed="rId74">
                      <a:extLst>
                        <a:ext uri="{28A0092B-C50C-407E-A947-70E740481C1C}">
                          <a14:useLocalDpi xmlns:a14="http://schemas.microsoft.com/office/drawing/2010/main" val="0"/>
                        </a:ext>
                      </a:extLst>
                    </a:blip>
                    <a:stretch>
                      <a:fillRect/>
                    </a:stretch>
                  </pic:blipFill>
                  <pic:spPr>
                    <a:xfrm>
                      <a:off x="0" y="0"/>
                      <a:ext cx="4173817" cy="3319251"/>
                    </a:xfrm>
                    <a:prstGeom prst="rect">
                      <a:avLst/>
                    </a:prstGeom>
                  </pic:spPr>
                </pic:pic>
              </a:graphicData>
            </a:graphic>
          </wp:inline>
        </w:drawing>
      </w:r>
    </w:p>
    <w:p w14:paraId="470C89AA" w14:textId="552C34DF" w:rsidR="00352669" w:rsidRDefault="00F7353E" w:rsidP="00F7353E">
      <w:pPr>
        <w:pStyle w:val="Titulek"/>
      </w:pPr>
      <w:bookmarkStart w:id="193" w:name="_Ref221171863"/>
      <w:bookmarkStart w:id="194" w:name="_Toc221174160"/>
      <w:r>
        <w:t xml:space="preserve">Obrázek </w:t>
      </w:r>
      <w:fldSimple w:instr=" SEQ Obrázek \* ARABIC ">
        <w:r w:rsidR="00522561">
          <w:rPr>
            <w:noProof/>
          </w:rPr>
          <w:t>55</w:t>
        </w:r>
      </w:fldSimple>
      <w:bookmarkEnd w:id="193"/>
      <w:r>
        <w:t xml:space="preserve"> Formulář pro změnu úrovně závažnosti nalezené zranitelnosti</w:t>
      </w:r>
      <w:bookmarkEnd w:id="194"/>
    </w:p>
    <w:p w14:paraId="1647A49E" w14:textId="07367381" w:rsidR="003B53A3" w:rsidRDefault="00A846E7" w:rsidP="003B53A3">
      <w:r>
        <w:t xml:space="preserve">S vysokou závažností </w:t>
      </w:r>
      <w:r w:rsidR="008876CF">
        <w:t xml:space="preserve">byl nalezen pouze </w:t>
      </w:r>
      <w:r w:rsidR="00CA059E">
        <w:t xml:space="preserve">jeden </w:t>
      </w:r>
      <w:r w:rsidR="008876CF">
        <w:t>typ zranitelnosti</w:t>
      </w:r>
      <w:r w:rsidR="009F4220">
        <w:t>,</w:t>
      </w:r>
      <w:r w:rsidR="008876CF">
        <w:t xml:space="preserve"> a to „Potential file inclusion attack via reading file“</w:t>
      </w:r>
      <w:r w:rsidR="009D4CFB">
        <w:t xml:space="preserve">, přeloženo jako </w:t>
      </w:r>
      <w:r w:rsidR="00D55ED8">
        <w:t>„</w:t>
      </w:r>
      <w:r w:rsidR="009D4CFB">
        <w:t>Potenciální útok zahrnutím souboru prostřednictvím čtení souboru</w:t>
      </w:r>
      <w:r w:rsidR="00D55ED8">
        <w:t>“</w:t>
      </w:r>
      <w:r w:rsidR="009D4CFB">
        <w:t>.</w:t>
      </w:r>
      <w:r w:rsidR="00D55ED8">
        <w:t xml:space="preserve"> Pokud útočník dokáže ovládat vstupní údaje vedoucí do funkce </w:t>
      </w:r>
      <w:r w:rsidR="00D55ED8" w:rsidRPr="004F7A2A">
        <w:rPr>
          <w:i/>
          <w:iCs/>
        </w:rPr>
        <w:t>ReadFile</w:t>
      </w:r>
      <w:r w:rsidR="00D55ED8">
        <w:t>, může být schopen číst citlivé soubory</w:t>
      </w:r>
      <w:r w:rsidR="00D347E9">
        <w:t>,</w:t>
      </w:r>
      <w:r w:rsidR="00D55ED8">
        <w:t xml:space="preserve"> a s těmito informacemi</w:t>
      </w:r>
      <w:r w:rsidR="00D347E9">
        <w:t xml:space="preserve"> následně</w:t>
      </w:r>
      <w:r w:rsidR="00D55ED8">
        <w:t xml:space="preserve"> spustit další útoky.</w:t>
      </w:r>
      <w:r w:rsidR="00D83781">
        <w:t xml:space="preserve"> </w:t>
      </w:r>
    </w:p>
    <w:p w14:paraId="660623AE" w14:textId="4EF9CFA3" w:rsidR="00DD15D3" w:rsidRDefault="00DD15D3" w:rsidP="003B53A3">
      <w:r>
        <w:t xml:space="preserve">Detailnější rozbor zranitelnosti uvedl, že funkce vytváří cesty souborovému systému z externího argumentu </w:t>
      </w:r>
      <w:r w:rsidRPr="004F7A2A">
        <w:rPr>
          <w:i/>
          <w:iCs/>
        </w:rPr>
        <w:t>paths</w:t>
      </w:r>
      <w:r>
        <w:t xml:space="preserve"> a výpisů adresářů</w:t>
      </w:r>
      <w:r w:rsidR="004F7A2A">
        <w:t>. K sestavení těchto cest v</w:t>
      </w:r>
      <w:r w:rsidR="002D086F">
        <w:t>y</w:t>
      </w:r>
      <w:r w:rsidR="004F7A2A">
        <w:t xml:space="preserve">užívá </w:t>
      </w:r>
      <w:r w:rsidR="004F7A2A">
        <w:lastRenderedPageBreak/>
        <w:t xml:space="preserve">metodu </w:t>
      </w:r>
      <w:proofErr w:type="gramStart"/>
      <w:r w:rsidRPr="004F7A2A">
        <w:rPr>
          <w:i/>
          <w:iCs/>
        </w:rPr>
        <w:t>path.resolve</w:t>
      </w:r>
      <w:proofErr w:type="gramEnd"/>
      <w:r>
        <w:t xml:space="preserve"> bez ověření, zda vyřešená cesta zůstává v rámci zamýšlené báze, takže je možné</w:t>
      </w:r>
      <w:r w:rsidR="004F7A2A">
        <w:t xml:space="preserve"> </w:t>
      </w:r>
      <w:r>
        <w:t xml:space="preserve">procházení cestou </w:t>
      </w:r>
      <w:r w:rsidR="00FC0F5B">
        <w:t xml:space="preserve">nebo </w:t>
      </w:r>
      <w:r>
        <w:t xml:space="preserve">čtení libovolných souborů. Tento popis </w:t>
      </w:r>
      <w:r w:rsidR="009367C5">
        <w:t xml:space="preserve">poskytnutý nástrojem </w:t>
      </w:r>
      <w:r>
        <w:t>byl vygenerován pomocí AI.</w:t>
      </w:r>
    </w:p>
    <w:p w14:paraId="7A0B0AD4" w14:textId="609F8DC2" w:rsidR="006E3394" w:rsidRDefault="006E3394" w:rsidP="003B53A3">
      <w:r>
        <w:t>Tento detailnější rozbor také obsahoval sekci „Call Tree“ a výpis kódu se zvýrazněným řádkem, kde se zranitelnost nachází, jak tomu bylo i v předešlé zmíněné zranitelnosti. Sekci „Call Tree“ a v ní graf toku dat lze vidět na obrázku</w:t>
      </w:r>
      <w:r w:rsidR="00173D84">
        <w:t xml:space="preserve"> </w:t>
      </w:r>
      <w:r w:rsidR="00173D84">
        <w:fldChar w:fldCharType="begin"/>
      </w:r>
      <w:r w:rsidR="00173D84">
        <w:instrText xml:space="preserve"> REF _Ref218347518 \h \# 0 </w:instrText>
      </w:r>
      <w:r w:rsidR="00173D84">
        <w:fldChar w:fldCharType="separate"/>
      </w:r>
      <w:r w:rsidR="001D2882">
        <w:t>56</w:t>
      </w:r>
      <w:r w:rsidR="00173D84">
        <w:fldChar w:fldCharType="end"/>
      </w:r>
      <w:r w:rsidR="00321E6C">
        <w:t>.</w:t>
      </w:r>
      <w:r>
        <w:t xml:space="preserve"> </w:t>
      </w:r>
      <w:r w:rsidR="00321E6C">
        <w:t>V</w:t>
      </w:r>
      <w:r>
        <w:t xml:space="preserve">ýpis části kódu obsahující zranitelnost vyobrazuje obrázek </w:t>
      </w:r>
      <w:r w:rsidR="00840FD6">
        <w:fldChar w:fldCharType="begin"/>
      </w:r>
      <w:r w:rsidR="00840FD6">
        <w:instrText xml:space="preserve"> REF _Ref218347597 \h \# 0 </w:instrText>
      </w:r>
      <w:r w:rsidR="00840FD6">
        <w:fldChar w:fldCharType="separate"/>
      </w:r>
      <w:r w:rsidR="001D2882">
        <w:t>57</w:t>
      </w:r>
      <w:r w:rsidR="00840FD6">
        <w:fldChar w:fldCharType="end"/>
      </w:r>
      <w:r>
        <w:t>.</w:t>
      </w:r>
    </w:p>
    <w:p w14:paraId="1D764017" w14:textId="77777777" w:rsidR="007964BD" w:rsidRDefault="007964BD" w:rsidP="007964BD">
      <w:pPr>
        <w:pStyle w:val="Obrzek"/>
        <w:keepNext/>
      </w:pPr>
      <w:r>
        <w:rPr>
          <w:noProof/>
        </w:rPr>
        <w:drawing>
          <wp:inline distT="0" distB="0" distL="0" distR="0" wp14:anchorId="283268B9" wp14:editId="507F2EAD">
            <wp:extent cx="5219700" cy="179260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pic:cNvPicPr/>
                  </pic:nvPicPr>
                  <pic:blipFill>
                    <a:blip r:embed="rId75">
                      <a:extLst>
                        <a:ext uri="{28A0092B-C50C-407E-A947-70E740481C1C}">
                          <a14:useLocalDpi xmlns:a14="http://schemas.microsoft.com/office/drawing/2010/main" val="0"/>
                        </a:ext>
                      </a:extLst>
                    </a:blip>
                    <a:stretch>
                      <a:fillRect/>
                    </a:stretch>
                  </pic:blipFill>
                  <pic:spPr>
                    <a:xfrm>
                      <a:off x="0" y="0"/>
                      <a:ext cx="5219700" cy="1792605"/>
                    </a:xfrm>
                    <a:prstGeom prst="rect">
                      <a:avLst/>
                    </a:prstGeom>
                  </pic:spPr>
                </pic:pic>
              </a:graphicData>
            </a:graphic>
          </wp:inline>
        </w:drawing>
      </w:r>
    </w:p>
    <w:p w14:paraId="6221B085" w14:textId="0615AA8E" w:rsidR="006E3394" w:rsidRDefault="007964BD" w:rsidP="007964BD">
      <w:pPr>
        <w:pStyle w:val="Titulek"/>
      </w:pPr>
      <w:bookmarkStart w:id="195" w:name="_Ref218347518"/>
      <w:bookmarkStart w:id="196" w:name="_Toc221174161"/>
      <w:r>
        <w:t xml:space="preserve">Obrázek </w:t>
      </w:r>
      <w:fldSimple w:instr=" SEQ Obrázek \* ARABIC ">
        <w:r w:rsidR="00522561">
          <w:rPr>
            <w:noProof/>
          </w:rPr>
          <w:t>56</w:t>
        </w:r>
      </w:fldSimple>
      <w:bookmarkEnd w:id="195"/>
      <w:r>
        <w:t xml:space="preserve"> Graf toku dat zranitelnosti s vysokou závažností</w:t>
      </w:r>
      <w:bookmarkEnd w:id="196"/>
    </w:p>
    <w:p w14:paraId="17ACB6D5" w14:textId="77777777" w:rsidR="00E54855" w:rsidRDefault="00E54855" w:rsidP="00E54855">
      <w:pPr>
        <w:pStyle w:val="Obrzek"/>
        <w:keepNext/>
      </w:pPr>
      <w:r>
        <w:rPr>
          <w:noProof/>
        </w:rPr>
        <w:drawing>
          <wp:inline distT="0" distB="0" distL="0" distR="0" wp14:anchorId="39DBF21E" wp14:editId="10987C98">
            <wp:extent cx="5219700" cy="2874010"/>
            <wp:effectExtent l="0" t="0" r="0" b="254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pic:cNvPicPr/>
                  </pic:nvPicPr>
                  <pic:blipFill>
                    <a:blip r:embed="rId76">
                      <a:extLst>
                        <a:ext uri="{28A0092B-C50C-407E-A947-70E740481C1C}">
                          <a14:useLocalDpi xmlns:a14="http://schemas.microsoft.com/office/drawing/2010/main" val="0"/>
                        </a:ext>
                      </a:extLst>
                    </a:blip>
                    <a:stretch>
                      <a:fillRect/>
                    </a:stretch>
                  </pic:blipFill>
                  <pic:spPr>
                    <a:xfrm>
                      <a:off x="0" y="0"/>
                      <a:ext cx="5219700" cy="2874010"/>
                    </a:xfrm>
                    <a:prstGeom prst="rect">
                      <a:avLst/>
                    </a:prstGeom>
                  </pic:spPr>
                </pic:pic>
              </a:graphicData>
            </a:graphic>
          </wp:inline>
        </w:drawing>
      </w:r>
    </w:p>
    <w:p w14:paraId="70F4AE90" w14:textId="70F6AC10" w:rsidR="00E54855" w:rsidRDefault="00E54855" w:rsidP="00E54855">
      <w:pPr>
        <w:pStyle w:val="Titulek"/>
      </w:pPr>
      <w:bookmarkStart w:id="197" w:name="_Ref218347597"/>
      <w:bookmarkStart w:id="198" w:name="_Toc221174162"/>
      <w:r>
        <w:t xml:space="preserve">Obrázek </w:t>
      </w:r>
      <w:fldSimple w:instr=" SEQ Obrázek \* ARABIC ">
        <w:r w:rsidR="00522561">
          <w:rPr>
            <w:noProof/>
          </w:rPr>
          <w:t>57</w:t>
        </w:r>
      </w:fldSimple>
      <w:bookmarkEnd w:id="197"/>
      <w:r>
        <w:t xml:space="preserve"> Část kódu obsahující zranitelnost vysoké závažnosti</w:t>
      </w:r>
      <w:bookmarkEnd w:id="198"/>
    </w:p>
    <w:p w14:paraId="783A41F6" w14:textId="6B64380C" w:rsidR="001A5575" w:rsidRDefault="001A5575" w:rsidP="001A5575">
      <w:r>
        <w:t xml:space="preserve">Tuto zranitelnost analyzátor opravil pomocí AI následujícím způsobem, který lze vidět na obrázku </w:t>
      </w:r>
      <w:r w:rsidR="00E80DFA">
        <w:fldChar w:fldCharType="begin"/>
      </w:r>
      <w:r w:rsidR="00E80DFA">
        <w:instrText xml:space="preserve"> REF _Ref218348511 \h \# 0 </w:instrText>
      </w:r>
      <w:r w:rsidR="00E80DFA">
        <w:fldChar w:fldCharType="separate"/>
      </w:r>
      <w:r w:rsidR="001D2882">
        <w:t>58</w:t>
      </w:r>
      <w:r w:rsidR="00E80DFA">
        <w:fldChar w:fldCharType="end"/>
      </w:r>
      <w:r>
        <w:t xml:space="preserve">. Tato záplata zmírňuje potenciální útok vkládáním souborů do funkce </w:t>
      </w:r>
      <w:r>
        <w:lastRenderedPageBreak/>
        <w:t>„findFilesWithCodeChallenges“ filtrováním názvů souborů tak, aby se před jejich vyřešením vyloučily cesty obsahující znaky</w:t>
      </w:r>
      <w:r w:rsidR="009660AC">
        <w:t xml:space="preserve"> </w:t>
      </w:r>
      <w:proofErr w:type="gramStart"/>
      <w:r w:rsidR="009660AC">
        <w:t>„</w:t>
      </w:r>
      <w:r>
        <w:t>..</w:t>
      </w:r>
      <w:proofErr w:type="gramEnd"/>
      <w:r>
        <w:t>“ nebo začínající znakem „/“.</w:t>
      </w:r>
    </w:p>
    <w:p w14:paraId="6C7CA3C6" w14:textId="77777777" w:rsidR="00C57541" w:rsidRDefault="00C57541" w:rsidP="00C57541">
      <w:pPr>
        <w:pStyle w:val="Obrzek"/>
        <w:keepNext/>
      </w:pPr>
      <w:r>
        <w:rPr>
          <w:noProof/>
        </w:rPr>
        <w:drawing>
          <wp:inline distT="0" distB="0" distL="0" distR="0" wp14:anchorId="20CDD7EA" wp14:editId="09856740">
            <wp:extent cx="5219700" cy="25209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pic:cNvPicPr/>
                  </pic:nvPicPr>
                  <pic:blipFill>
                    <a:blip r:embed="rId77">
                      <a:extLst>
                        <a:ext uri="{28A0092B-C50C-407E-A947-70E740481C1C}">
                          <a14:useLocalDpi xmlns:a14="http://schemas.microsoft.com/office/drawing/2010/main" val="0"/>
                        </a:ext>
                      </a:extLst>
                    </a:blip>
                    <a:stretch>
                      <a:fillRect/>
                    </a:stretch>
                  </pic:blipFill>
                  <pic:spPr>
                    <a:xfrm>
                      <a:off x="0" y="0"/>
                      <a:ext cx="5219700" cy="2520950"/>
                    </a:xfrm>
                    <a:prstGeom prst="rect">
                      <a:avLst/>
                    </a:prstGeom>
                  </pic:spPr>
                </pic:pic>
              </a:graphicData>
            </a:graphic>
          </wp:inline>
        </w:drawing>
      </w:r>
    </w:p>
    <w:p w14:paraId="2E6A2120" w14:textId="4B9E9C11" w:rsidR="00C57541" w:rsidRDefault="00C57541" w:rsidP="00C57541">
      <w:pPr>
        <w:pStyle w:val="Titulek"/>
      </w:pPr>
      <w:bookmarkStart w:id="199" w:name="_Ref218348511"/>
      <w:bookmarkStart w:id="200" w:name="_Toc221174163"/>
      <w:r>
        <w:t xml:space="preserve">Obrázek </w:t>
      </w:r>
      <w:fldSimple w:instr=" SEQ Obrázek \* ARABIC ">
        <w:r w:rsidR="00522561">
          <w:rPr>
            <w:noProof/>
          </w:rPr>
          <w:t>58</w:t>
        </w:r>
      </w:fldSimple>
      <w:bookmarkEnd w:id="199"/>
      <w:r>
        <w:t xml:space="preserve"> Způsob, jakým lze opravit danou zranitelnost</w:t>
      </w:r>
      <w:bookmarkEnd w:id="200"/>
    </w:p>
    <w:p w14:paraId="58719876" w14:textId="25A026C6" w:rsidR="00B16DEB" w:rsidRDefault="00BA2409" w:rsidP="0090090E">
      <w:proofErr w:type="gramStart"/>
      <w:r>
        <w:t>P</w:t>
      </w:r>
      <w:r w:rsidR="0090090E">
        <w:t>osledními  typy</w:t>
      </w:r>
      <w:proofErr w:type="gramEnd"/>
      <w:r w:rsidR="0090090E">
        <w:t xml:space="preserve"> zranitelností jsou </w:t>
      </w:r>
      <w:r w:rsidR="00BF3B3F">
        <w:t>ty se</w:t>
      </w:r>
      <w:r w:rsidR="0090090E">
        <w:t xml:space="preserve"> střední závažnost</w:t>
      </w:r>
      <w:r w:rsidR="004B3B84">
        <w:t>í</w:t>
      </w:r>
      <w:r w:rsidR="0090090E">
        <w:t xml:space="preserve">. Typ zranitelnosti „Potential XSS due to enabling bypassSecurityTrustUrl“ byla jedna z nalezených. </w:t>
      </w:r>
      <w:r w:rsidR="006F1429">
        <w:t>Obsahovala 4 konkrétní zranitelnosti a všechny byly střední závažnosti.</w:t>
      </w:r>
      <w:r w:rsidR="00B16DEB">
        <w:t xml:space="preserve"> </w:t>
      </w:r>
    </w:p>
    <w:p w14:paraId="570D3760" w14:textId="69BEAB20" w:rsidR="00B16DEB" w:rsidRDefault="00B16DEB" w:rsidP="0090090E">
      <w:r>
        <w:t xml:space="preserve">Z těchto 4 zranitelností byla například zranitelnost, kde uživatelem ovládaný e-mail je vkládán do HTML pomocí </w:t>
      </w:r>
      <w:r w:rsidRPr="003C29B1">
        <w:rPr>
          <w:i/>
          <w:iCs/>
        </w:rPr>
        <w:t>bypassSecurityTrustHtml</w:t>
      </w:r>
      <w:r>
        <w:t>, což umožňuje vysoce rizikové XSS</w:t>
      </w:r>
      <w:r w:rsidR="00C628B2">
        <w:rPr>
          <w:rStyle w:val="Znakapoznpodarou"/>
        </w:rPr>
        <w:footnoteReference w:id="7"/>
      </w:r>
      <w:r w:rsidR="00531AB4">
        <w:rPr>
          <w:rStyle w:val="Odkaznakoment"/>
        </w:rPr>
        <w:commentReference w:id="201"/>
      </w:r>
      <w:r>
        <w:t>.</w:t>
      </w:r>
      <w:r w:rsidR="00D0665C">
        <w:t xml:space="preserve"> Výpis</w:t>
      </w:r>
      <w:r w:rsidR="00E82E15">
        <w:t xml:space="preserve"> </w:t>
      </w:r>
      <w:r w:rsidR="00E82E15">
        <w:fldChar w:fldCharType="begin"/>
      </w:r>
      <w:r w:rsidR="00E82E15">
        <w:instrText xml:space="preserve"> REF _Ref218350417 \h \# 0 </w:instrText>
      </w:r>
      <w:r w:rsidR="00E82E15">
        <w:fldChar w:fldCharType="separate"/>
      </w:r>
      <w:r w:rsidR="001D2882">
        <w:t>3</w:t>
      </w:r>
      <w:r w:rsidR="00E82E15">
        <w:fldChar w:fldCharType="end"/>
      </w:r>
      <w:r w:rsidR="00D0665C">
        <w:t xml:space="preserve"> ukazuje řádek s touto zranitelnou funkcí.</w:t>
      </w:r>
    </w:p>
    <w:p w14:paraId="57530CEE" w14:textId="2902BF30" w:rsidR="003B5F88" w:rsidRPr="00D0665C" w:rsidRDefault="003B5F88" w:rsidP="00D0665C">
      <w:pPr>
        <w:pStyle w:val="Titulek"/>
      </w:pPr>
      <w:bookmarkStart w:id="202" w:name="_Ref218350417"/>
      <w:r w:rsidRPr="00D0665C">
        <w:t xml:space="preserve">Výpis </w:t>
      </w:r>
      <w:fldSimple w:instr=" SEQ Výpis \* ARABIC ">
        <w:r w:rsidR="004B21E1">
          <w:rPr>
            <w:noProof/>
          </w:rPr>
          <w:t>3</w:t>
        </w:r>
      </w:fldSimple>
      <w:bookmarkEnd w:id="202"/>
      <w:r w:rsidRPr="00D0665C">
        <w:t xml:space="preserve"> Řádek obsahující zranitelnou funkci bypassSecurityTrustHtml</w:t>
      </w:r>
    </w:p>
    <w:bookmarkStart w:id="203" w:name="_MON_1828963087"/>
    <w:bookmarkEnd w:id="203"/>
    <w:p w14:paraId="60A22EC5" w14:textId="4A6D311F" w:rsidR="003C29B1" w:rsidRDefault="003C29B1" w:rsidP="0090090E">
      <w:r>
        <w:object w:dxaOrig="9072" w:dyaOrig="866" w14:anchorId="445A180C">
          <v:shape id="_x0000_i1027" type="#_x0000_t75" style="width:410.25pt;height:39.75pt" o:ole="" o:bordertopcolor="this" o:borderbottomcolor="this">
            <v:imagedata r:id="rId78" o:title=""/>
            <w10:bordertop type="single" width="4"/>
            <w10:borderbottom type="single" width="4"/>
          </v:shape>
          <o:OLEObject Type="Embed" ProgID="Word.OpenDocumentText.12" ShapeID="_x0000_i1027" DrawAspect="Content" ObjectID="_1831789405" r:id="rId79"/>
        </w:object>
      </w:r>
    </w:p>
    <w:p w14:paraId="5A024FB2" w14:textId="52B7CC1B" w:rsidR="00E6218D" w:rsidRDefault="00E6218D" w:rsidP="0090090E">
      <w:r>
        <w:lastRenderedPageBreak/>
        <w:t xml:space="preserve">Zranitelnosti tohoto typu </w:t>
      </w:r>
      <w:r w:rsidR="005F3ECC">
        <w:t>neobsahovaly</w:t>
      </w:r>
      <w:r>
        <w:t xml:space="preserve"> funkc</w:t>
      </w:r>
      <w:r w:rsidR="005F3ECC">
        <w:t>i</w:t>
      </w:r>
      <w:r>
        <w:t xml:space="preserve"> AI opravy.</w:t>
      </w:r>
      <w:r w:rsidR="005F3ECC">
        <w:t xml:space="preserve"> Kromě této funkce </w:t>
      </w:r>
      <w:r w:rsidR="00FE6727">
        <w:t xml:space="preserve">byly </w:t>
      </w:r>
      <w:r w:rsidR="005F3ECC">
        <w:t xml:space="preserve">všechny ostatní </w:t>
      </w:r>
      <w:r w:rsidR="00EC32E3">
        <w:t>plně funkční.</w:t>
      </w:r>
    </w:p>
    <w:p w14:paraId="3DB37135" w14:textId="364B4EFB" w:rsidR="00924DEE" w:rsidRDefault="00924DEE" w:rsidP="00924DEE">
      <w:pPr>
        <w:pStyle w:val="Nadpis3"/>
      </w:pPr>
      <w:r>
        <w:t>SonarQube</w:t>
      </w:r>
    </w:p>
    <w:p w14:paraId="0221CED3" w14:textId="0941B356" w:rsidR="00924DEE" w:rsidRDefault="001B4DB0" w:rsidP="00924DEE">
      <w:pPr>
        <w:pStyle w:val="Pokraovn"/>
      </w:pPr>
      <w:r>
        <w:t>SonarQube byl dalším a zároveň posledním nástrojem, který byl využit v cloudu. Přihlášení tedy proběhlo opět přes účet GitHub. Platforma stejně jako všechny předešlé umožňovala výběr jednotlivých repozitářů</w:t>
      </w:r>
      <w:r w:rsidR="007F69A8">
        <w:t xml:space="preserve"> k</w:t>
      </w:r>
      <w:r w:rsidR="003954D0">
        <w:t> </w:t>
      </w:r>
      <w:r w:rsidR="007F69A8">
        <w:t>analyzování</w:t>
      </w:r>
      <w:r w:rsidR="003954D0">
        <w:t>.</w:t>
      </w:r>
      <w:r w:rsidR="00F800BB">
        <w:t xml:space="preserve"> Před přidáním projektu nástroj požadoval o definici toho, co se považuje za „nový kód“. Obrázek </w:t>
      </w:r>
      <w:r w:rsidR="00FC3382">
        <w:fldChar w:fldCharType="begin"/>
      </w:r>
      <w:r w:rsidR="00FC3382">
        <w:instrText xml:space="preserve"> REF _Ref218936042 \h \# 0 </w:instrText>
      </w:r>
      <w:r w:rsidR="00FC3382">
        <w:fldChar w:fldCharType="separate"/>
      </w:r>
      <w:r w:rsidR="001D2882">
        <w:t>59</w:t>
      </w:r>
      <w:r w:rsidR="00FC3382">
        <w:fldChar w:fldCharType="end"/>
      </w:r>
      <w:r w:rsidR="00F800BB">
        <w:t xml:space="preserve"> zachycuje konfigurační krok</w:t>
      </w:r>
      <w:r w:rsidR="007A46F5">
        <w:t>,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w:t>
      </w:r>
      <w:r w:rsidR="003C4CC7">
        <w:t xml:space="preserve"> První možností byla možnost „Previos version“ (Předchozí verzce). Toto nastavení definuje nový kód jako veškeré změny provedené od posledního vydaného sestavení.</w:t>
      </w:r>
      <w:r w:rsidR="00F65BE2">
        <w:t xml:space="preserve"> Druhou variantou byla varianta „Number of days“ (Počet dní), kde se za nový kód považují úpravy za určité časové období, například za posledních 30 dní.</w:t>
      </w:r>
    </w:p>
    <w:p w14:paraId="51C56787" w14:textId="77777777" w:rsidR="009C4119" w:rsidRDefault="00D815CD" w:rsidP="009C4119">
      <w:pPr>
        <w:pStyle w:val="Obrzek"/>
        <w:keepNext/>
      </w:pPr>
      <w:r>
        <w:rPr>
          <w:noProof/>
        </w:rPr>
        <w:drawing>
          <wp:inline distT="0" distB="0" distL="0" distR="0" wp14:anchorId="58C91105" wp14:editId="0DD987D0">
            <wp:extent cx="5219700" cy="211772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pic:cNvPicPr/>
                  </pic:nvPicPr>
                  <pic:blipFill>
                    <a:blip r:embed="rId80">
                      <a:extLst>
                        <a:ext uri="{28A0092B-C50C-407E-A947-70E740481C1C}">
                          <a14:useLocalDpi xmlns:a14="http://schemas.microsoft.com/office/drawing/2010/main" val="0"/>
                        </a:ext>
                      </a:extLst>
                    </a:blip>
                    <a:stretch>
                      <a:fillRect/>
                    </a:stretch>
                  </pic:blipFill>
                  <pic:spPr>
                    <a:xfrm>
                      <a:off x="0" y="0"/>
                      <a:ext cx="5219700" cy="2117725"/>
                    </a:xfrm>
                    <a:prstGeom prst="rect">
                      <a:avLst/>
                    </a:prstGeom>
                  </pic:spPr>
                </pic:pic>
              </a:graphicData>
            </a:graphic>
          </wp:inline>
        </w:drawing>
      </w:r>
    </w:p>
    <w:p w14:paraId="392521AD" w14:textId="7278216B" w:rsidR="00D815CD" w:rsidRDefault="009C4119" w:rsidP="009C4119">
      <w:pPr>
        <w:pStyle w:val="Titulek"/>
      </w:pPr>
      <w:bookmarkStart w:id="204" w:name="_Ref218936042"/>
      <w:bookmarkStart w:id="205" w:name="_Toc221174164"/>
      <w:r>
        <w:t xml:space="preserve">Obrázek </w:t>
      </w:r>
      <w:fldSimple w:instr=" SEQ Obrázek \* ARABIC ">
        <w:r w:rsidR="00522561">
          <w:rPr>
            <w:noProof/>
          </w:rPr>
          <w:t>59</w:t>
        </w:r>
      </w:fldSimple>
      <w:bookmarkEnd w:id="204"/>
      <w:r>
        <w:t xml:space="preserve"> Výběr definice nového kódu v</w:t>
      </w:r>
      <w:r w:rsidR="003C4CC7">
        <w:t> </w:t>
      </w:r>
      <w:r>
        <w:t>SonarQube</w:t>
      </w:r>
      <w:bookmarkEnd w:id="205"/>
    </w:p>
    <w:p w14:paraId="367BB199" w14:textId="77777777" w:rsidR="006F4BAF" w:rsidRDefault="000B3024" w:rsidP="003C4CC7">
      <w:r>
        <w:t>Následně v sekci „My Projects“ lze nalézt všechny doposud přidané projekty.</w:t>
      </w:r>
      <w:r w:rsidR="00800A0A">
        <w:t xml:space="preserve"> Již v této sekci lze u každého projektu vidět náhled </w:t>
      </w:r>
      <w:r w:rsidR="00064A24">
        <w:t>výsledků analýzy</w:t>
      </w:r>
      <w:r w:rsidR="00800A0A">
        <w:t>.</w:t>
      </w:r>
      <w:r w:rsidR="006F4BAF">
        <w:t xml:space="preserve"> Tento náhled obsahuje 5 metrik. Tyto metriky jsou:</w:t>
      </w:r>
    </w:p>
    <w:p w14:paraId="625918C1" w14:textId="6B14A140" w:rsidR="003C4CC7" w:rsidRDefault="006F4BAF" w:rsidP="006F4BAF">
      <w:pPr>
        <w:pStyle w:val="Odstavecseseznamem"/>
        <w:numPr>
          <w:ilvl w:val="0"/>
          <w:numId w:val="24"/>
        </w:numPr>
        <w:spacing w:line="360" w:lineRule="auto"/>
      </w:pPr>
      <w:r w:rsidRPr="001164FA">
        <w:rPr>
          <w:b/>
          <w:bCs/>
        </w:rPr>
        <w:t>Security</w:t>
      </w:r>
      <w:r>
        <w:t xml:space="preserve"> (Bezpečnost)</w:t>
      </w:r>
      <w:r w:rsidR="001164FA">
        <w:t xml:space="preserve"> – Tento údaj ukazuje počet nalezených bezpečnostních chyb.</w:t>
      </w:r>
    </w:p>
    <w:p w14:paraId="6FF2E29C" w14:textId="1BC37659" w:rsidR="006F4BAF" w:rsidRDefault="006F4BAF" w:rsidP="006F4BAF">
      <w:pPr>
        <w:pStyle w:val="Odstavecseseznamem"/>
        <w:numPr>
          <w:ilvl w:val="0"/>
          <w:numId w:val="24"/>
        </w:numPr>
        <w:spacing w:line="360" w:lineRule="auto"/>
      </w:pPr>
      <w:r w:rsidRPr="001164FA">
        <w:rPr>
          <w:b/>
          <w:bCs/>
        </w:rPr>
        <w:lastRenderedPageBreak/>
        <w:t>Reliability</w:t>
      </w:r>
      <w:r>
        <w:t xml:space="preserve"> (Spolehlivost)</w:t>
      </w:r>
      <w:r w:rsidR="001164FA">
        <w:t xml:space="preserve"> – Jedná se o spolehlivost, která počítá chyby v logice nazývané „Bugs“.</w:t>
      </w:r>
    </w:p>
    <w:p w14:paraId="0382EBCE" w14:textId="214C85B3" w:rsidR="006F4BAF" w:rsidRDefault="006F4BAF" w:rsidP="006F4BAF">
      <w:pPr>
        <w:pStyle w:val="Odstavecseseznamem"/>
        <w:numPr>
          <w:ilvl w:val="0"/>
          <w:numId w:val="24"/>
        </w:numPr>
        <w:spacing w:line="360" w:lineRule="auto"/>
      </w:pPr>
      <w:r w:rsidRPr="001164FA">
        <w:rPr>
          <w:b/>
          <w:bCs/>
        </w:rPr>
        <w:t>Maintainability</w:t>
      </w:r>
      <w:r>
        <w:t xml:space="preserve"> (Udržovatelnost)</w:t>
      </w:r>
      <w:r w:rsidR="00B454A3">
        <w:t xml:space="preserve"> – Tato hodnota představuje „Code Smells“ – tedy místa, která nejsou vyloženě chybná, ale jsou špatně zapsaná</w:t>
      </w:r>
      <w:r w:rsidR="00407DB1">
        <w:t>,</w:t>
      </w:r>
      <w:r w:rsidR="00B454A3">
        <w:t xml:space="preserve"> a budou se v budoucnu těžko udržovat.</w:t>
      </w:r>
    </w:p>
    <w:p w14:paraId="26E0960E" w14:textId="022D7CEA" w:rsidR="006F4BAF" w:rsidRDefault="006F4BAF" w:rsidP="006F4BAF">
      <w:pPr>
        <w:pStyle w:val="Odstavecseseznamem"/>
        <w:numPr>
          <w:ilvl w:val="0"/>
          <w:numId w:val="24"/>
        </w:numPr>
        <w:spacing w:line="360" w:lineRule="auto"/>
      </w:pPr>
      <w:r w:rsidRPr="001164FA">
        <w:rPr>
          <w:b/>
          <w:bCs/>
        </w:rPr>
        <w:t>Hotspots</w:t>
      </w:r>
      <w:r>
        <w:t xml:space="preserve"> </w:t>
      </w:r>
      <w:r w:rsidRPr="001164FA">
        <w:rPr>
          <w:b/>
          <w:bCs/>
        </w:rPr>
        <w:t>Reviewed</w:t>
      </w:r>
      <w:r>
        <w:t xml:space="preserve"> (Prověřená riziková místa)</w:t>
      </w:r>
      <w:r w:rsidR="00AB1FFE">
        <w:t xml:space="preserve"> – Tato metrika sleduje, kolik citlivých míst v kódu prověřil člověk.</w:t>
      </w:r>
    </w:p>
    <w:p w14:paraId="2EAE4DF4" w14:textId="7C401214" w:rsidR="006F4BAF" w:rsidRDefault="006F4BAF" w:rsidP="006F4BAF">
      <w:pPr>
        <w:pStyle w:val="Odstavecseseznamem"/>
        <w:numPr>
          <w:ilvl w:val="0"/>
          <w:numId w:val="24"/>
        </w:numPr>
        <w:spacing w:line="360" w:lineRule="auto"/>
      </w:pPr>
      <w:r w:rsidRPr="001164FA">
        <w:rPr>
          <w:b/>
          <w:bCs/>
        </w:rPr>
        <w:t>Duplications</w:t>
      </w:r>
      <w:r>
        <w:t xml:space="preserve"> (Duplikace)</w:t>
      </w:r>
      <w:r w:rsidR="00142328">
        <w:t xml:space="preserve"> – Udává procento duplicitního kódu.</w:t>
      </w:r>
    </w:p>
    <w:p w14:paraId="410276E3" w14:textId="701E0DB5" w:rsidR="00D62E4A" w:rsidRDefault="00D62E4A" w:rsidP="00D62E4A">
      <w:r>
        <w:t>U vybrané zranitelné aplikace Juice Shop bylo zaznamen</w:t>
      </w:r>
      <w:r w:rsidR="00EF5C23">
        <w:t xml:space="preserve">áno 35 otevřených problémů v sekci „Secuity“, 127 v sekci „Reliability“, 695 v „Maintainability“, </w:t>
      </w:r>
      <w:r w:rsidR="000C5B2E">
        <w:t>0 %</w:t>
      </w:r>
      <w:r w:rsidR="00EF5C23">
        <w:t xml:space="preserve"> v „Hotspots Reviewes“ a 6</w:t>
      </w:r>
      <w:r w:rsidR="00D15F7A">
        <w:t>,</w:t>
      </w:r>
      <w:r w:rsidR="000C5B2E">
        <w:t>3 %</w:t>
      </w:r>
      <w:r w:rsidR="00EF5C23">
        <w:t xml:space="preserve"> v „Duplications“. Tento náhled lze vidět na obrázku </w:t>
      </w:r>
      <w:r w:rsidR="00975B5D">
        <w:fldChar w:fldCharType="begin"/>
      </w:r>
      <w:r w:rsidR="00975B5D">
        <w:instrText xml:space="preserve"> REF _Ref218937729 \h \# 0 </w:instrText>
      </w:r>
      <w:r w:rsidR="00975B5D">
        <w:fldChar w:fldCharType="separate"/>
      </w:r>
      <w:r w:rsidR="001D2882">
        <w:t>60</w:t>
      </w:r>
      <w:r w:rsidR="00975B5D">
        <w:fldChar w:fldCharType="end"/>
      </w:r>
      <w:r w:rsidR="00EF5C23">
        <w:t>.</w:t>
      </w:r>
    </w:p>
    <w:p w14:paraId="4E41AF80" w14:textId="77777777" w:rsidR="000C5B2E" w:rsidRDefault="000C5B2E" w:rsidP="000C5B2E">
      <w:pPr>
        <w:pStyle w:val="Obrzek"/>
        <w:keepNext/>
      </w:pPr>
      <w:r>
        <w:rPr>
          <w:noProof/>
        </w:rPr>
        <w:drawing>
          <wp:inline distT="0" distB="0" distL="0" distR="0" wp14:anchorId="79955454" wp14:editId="1C35BAEE">
            <wp:extent cx="5219700" cy="1461135"/>
            <wp:effectExtent l="0" t="0" r="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pic:cNvPicPr/>
                  </pic:nvPicPr>
                  <pic:blipFill>
                    <a:blip r:embed="rId81">
                      <a:extLst>
                        <a:ext uri="{28A0092B-C50C-407E-A947-70E740481C1C}">
                          <a14:useLocalDpi xmlns:a14="http://schemas.microsoft.com/office/drawing/2010/main" val="0"/>
                        </a:ext>
                      </a:extLst>
                    </a:blip>
                    <a:stretch>
                      <a:fillRect/>
                    </a:stretch>
                  </pic:blipFill>
                  <pic:spPr>
                    <a:xfrm>
                      <a:off x="0" y="0"/>
                      <a:ext cx="5219700" cy="1461135"/>
                    </a:xfrm>
                    <a:prstGeom prst="rect">
                      <a:avLst/>
                    </a:prstGeom>
                  </pic:spPr>
                </pic:pic>
              </a:graphicData>
            </a:graphic>
          </wp:inline>
        </w:drawing>
      </w:r>
    </w:p>
    <w:p w14:paraId="76CCDD11" w14:textId="4B528848" w:rsidR="000C5B2E" w:rsidRDefault="000C5B2E" w:rsidP="000C5B2E">
      <w:pPr>
        <w:pStyle w:val="Titulek"/>
      </w:pPr>
      <w:bookmarkStart w:id="206" w:name="_Ref218937729"/>
      <w:bookmarkStart w:id="207" w:name="_Toc221174165"/>
      <w:r>
        <w:t xml:space="preserve">Obrázek </w:t>
      </w:r>
      <w:fldSimple w:instr=" SEQ Obrázek \* ARABIC ">
        <w:r w:rsidR="00522561">
          <w:rPr>
            <w:noProof/>
          </w:rPr>
          <w:t>60</w:t>
        </w:r>
      </w:fldSimple>
      <w:bookmarkEnd w:id="206"/>
      <w:r>
        <w:t xml:space="preserve"> Náhled zranitelností a ostatní metriky v</w:t>
      </w:r>
      <w:r w:rsidR="00AE063C">
        <w:t> </w:t>
      </w:r>
      <w:r>
        <w:t>SonarQube</w:t>
      </w:r>
      <w:bookmarkEnd w:id="207"/>
    </w:p>
    <w:p w14:paraId="12D8FEFF" w14:textId="7C2C562D" w:rsidR="00AE063C" w:rsidRDefault="00B8531C" w:rsidP="00AE063C">
      <w:r>
        <w:t xml:space="preserve">U </w:t>
      </w:r>
      <w:r w:rsidR="007D6DD3">
        <w:t>většiny</w:t>
      </w:r>
      <w:r>
        <w:t xml:space="preserve"> sledovan</w:t>
      </w:r>
      <w:r w:rsidR="00DC44C8">
        <w:t>ých</w:t>
      </w:r>
      <w:r>
        <w:t xml:space="preserve"> metrik </w:t>
      </w:r>
      <w:r w:rsidR="00C93BA7">
        <w:t>bylo</w:t>
      </w:r>
      <w:r>
        <w:t xml:space="preserve"> rovněž uvedeno výsledné hodnocení formou známky. Tuto známku systém generuje automaticky na základě nejvyšší dosažené závažnosti nalezených nedostatků v dané kategorii.</w:t>
      </w:r>
      <w:r w:rsidR="002A0D0D">
        <w:t xml:space="preserve"> Sekce „Security“ získala známku „E“,</w:t>
      </w:r>
      <w:r w:rsidR="00F6682D">
        <w:t xml:space="preserve"> tedy vyskytovala se zde minimálně jedna zranitelnost kritické závažnosti.</w:t>
      </w:r>
      <w:r w:rsidR="008235F8">
        <w:t xml:space="preserve"> Známku „C“ získala sekce „Reliability“, kvůli nalezené zranitelnosti se závažností střední. S nejvyšším počtem nálezů byla sekce „Maintainability“, která obdržela známku „A“, což v SonarQube znamená, že je technický dluh do 5 %.</w:t>
      </w:r>
      <w:r w:rsidR="008C1A56">
        <w:t xml:space="preserve"> U sekce „Htospots Reviewed“ se nacházela známka „E“, protože kód nebyl </w:t>
      </w:r>
      <w:r w:rsidR="0039472A">
        <w:t xml:space="preserve">do té doby </w:t>
      </w:r>
      <w:r w:rsidR="00985263">
        <w:t>manuálně zkontrolován.</w:t>
      </w:r>
    </w:p>
    <w:p w14:paraId="4BF2F1FC" w14:textId="4C00DA28" w:rsidR="006E39B1" w:rsidRDefault="006E39B1" w:rsidP="00AE063C">
      <w:r>
        <w:t>Po rozkliknutí sekce „Security“ se zobrazily</w:t>
      </w:r>
      <w:r w:rsidR="00EB107E">
        <w:t xml:space="preserve"> </w:t>
      </w:r>
      <w:r>
        <w:t>zranitelnosti, které byly nalezeny. U</w:t>
      </w:r>
      <w:r w:rsidR="00153CE8">
        <w:t> </w:t>
      </w:r>
      <w:r>
        <w:t>každé z nich bylo v náhledu uvedeno, jak</w:t>
      </w:r>
      <w:r w:rsidR="001B06E4">
        <w:t xml:space="preserve">ý stupeň </w:t>
      </w:r>
      <w:r>
        <w:t>závažnost</w:t>
      </w:r>
      <w:r w:rsidR="001B06E4">
        <w:t xml:space="preserve">i </w:t>
      </w:r>
      <w:r w:rsidR="00640593">
        <w:t xml:space="preserve">daná zranitelnost </w:t>
      </w:r>
      <w:r w:rsidR="001B06E4">
        <w:t>má</w:t>
      </w:r>
      <w:r w:rsidR="00E40CEC">
        <w:t xml:space="preserve">, </w:t>
      </w:r>
      <w:r w:rsidR="00E40CEC">
        <w:lastRenderedPageBreak/>
        <w:t xml:space="preserve">před jakou dobou </w:t>
      </w:r>
      <w:r w:rsidR="001F6E03">
        <w:t xml:space="preserve">kód s určitou zranitelností byl naprogramován, stručný popis zranitelností a mnoho dalších </w:t>
      </w:r>
      <w:r w:rsidR="003D53D0">
        <w:t>informací.</w:t>
      </w:r>
      <w:r w:rsidR="006474DD">
        <w:t xml:space="preserve"> </w:t>
      </w:r>
      <w:r w:rsidR="00640593">
        <w:t xml:space="preserve">Tento náhled lze vidět na obrázku </w:t>
      </w:r>
      <w:r w:rsidR="00027006">
        <w:fldChar w:fldCharType="begin"/>
      </w:r>
      <w:r w:rsidR="00027006">
        <w:instrText xml:space="preserve"> REF _Ref218943991 \h \# 0 </w:instrText>
      </w:r>
      <w:r w:rsidR="00027006">
        <w:fldChar w:fldCharType="separate"/>
      </w:r>
      <w:r w:rsidR="001D2882">
        <w:t>61</w:t>
      </w:r>
      <w:r w:rsidR="00027006">
        <w:fldChar w:fldCharType="end"/>
      </w:r>
      <w:r w:rsidR="00640593">
        <w:t>.</w:t>
      </w:r>
    </w:p>
    <w:p w14:paraId="76651882" w14:textId="77777777" w:rsidR="00640593" w:rsidRDefault="00640593" w:rsidP="00640593">
      <w:pPr>
        <w:pStyle w:val="Obrzek"/>
        <w:keepNext/>
      </w:pPr>
      <w:r>
        <w:rPr>
          <w:noProof/>
        </w:rPr>
        <w:drawing>
          <wp:inline distT="0" distB="0" distL="0" distR="0" wp14:anchorId="3D69BD52" wp14:editId="307B393C">
            <wp:extent cx="5219700" cy="10515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9700" cy="1051560"/>
                    </a:xfrm>
                    <a:prstGeom prst="rect">
                      <a:avLst/>
                    </a:prstGeom>
                  </pic:spPr>
                </pic:pic>
              </a:graphicData>
            </a:graphic>
          </wp:inline>
        </w:drawing>
      </w:r>
    </w:p>
    <w:p w14:paraId="701E9FFA" w14:textId="7AA7BD4F" w:rsidR="00640593" w:rsidRDefault="00640593" w:rsidP="00640593">
      <w:pPr>
        <w:pStyle w:val="Titulek"/>
      </w:pPr>
      <w:bookmarkStart w:id="208" w:name="_Ref218943991"/>
      <w:bookmarkStart w:id="209" w:name="_Toc221174166"/>
      <w:r>
        <w:t xml:space="preserve">Obrázek </w:t>
      </w:r>
      <w:fldSimple w:instr=" SEQ Obrázek \* ARABIC ">
        <w:r w:rsidR="00522561">
          <w:rPr>
            <w:noProof/>
          </w:rPr>
          <w:t>61</w:t>
        </w:r>
      </w:fldSimple>
      <w:bookmarkEnd w:id="208"/>
      <w:r>
        <w:t xml:space="preserve"> Náhled jedné z nalezených zranitelností v</w:t>
      </w:r>
      <w:r w:rsidR="00CB5A28">
        <w:t> </w:t>
      </w:r>
      <w:r>
        <w:t>SonarQube</w:t>
      </w:r>
      <w:bookmarkEnd w:id="209"/>
    </w:p>
    <w:p w14:paraId="784EAC53" w14:textId="6791C9BA" w:rsidR="00E1612A" w:rsidRDefault="00E1612A" w:rsidP="00B3710C">
      <w:r>
        <w:t>Aplikace dále nabízí různé možnosti filtrování, přičemž tím základním je řazení podle závažnosti. Nálezy jsou tak přehledně rozděleny do kategorií od nejkritičtějších (Blocker, High) až po méně závažné či čistě informativní (Medium, Low, Info)</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t>.</w:t>
      </w:r>
    </w:p>
    <w:p w14:paraId="0CE316C5" w14:textId="0EFCA9BA" w:rsidR="00E1612A" w:rsidRDefault="00E1612A" w:rsidP="00B3710C">
      <w:r>
        <w:t>Dalším filtrem je filtr „Code Attribute“. Jedná se o klíčovou vlastnost, která ovlivňuje dlouhodobou udržitelnost a hodnotu software. Tyto atributy jsou zařazovány do 4 kategorií: „</w:t>
      </w:r>
      <w:r w:rsidR="00553A36">
        <w:t>c</w:t>
      </w:r>
      <w:r>
        <w:t>onsistency“</w:t>
      </w:r>
      <w:r w:rsidR="00553A36">
        <w:t xml:space="preserve"> (konzistence)</w:t>
      </w:r>
      <w:r>
        <w:t>, „intentionality“</w:t>
      </w:r>
      <w:r w:rsidR="00553A36">
        <w:t xml:space="preserve"> (záměrnost)</w:t>
      </w:r>
      <w:r>
        <w:t>, „adaptability“</w:t>
      </w:r>
      <w:r w:rsidR="00553A36">
        <w:t xml:space="preserve"> (adaptabilita)</w:t>
      </w:r>
      <w:r>
        <w:t>, „responsibility“</w:t>
      </w:r>
      <w:r w:rsidR="00553A36">
        <w:t xml:space="preserve"> (zodpovědnost)</w:t>
      </w:r>
      <w:r>
        <w:t>.</w:t>
      </w:r>
      <w:r w:rsidR="007857B7">
        <w:t xml:space="preserve"> V sekci „Security“ byl 1 nález, který patřil do konzistence, 28 nálezů zařazených do záměrnosti a 6 do zodpovědnosti</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7857B7">
        <w:t>.</w:t>
      </w:r>
    </w:p>
    <w:p w14:paraId="050DCB51" w14:textId="1D2FE28B" w:rsidR="00A100D2" w:rsidRDefault="00A100D2" w:rsidP="00B3710C">
      <w:r>
        <w:t xml:space="preserve">Neposledním filtrem je „Type“. </w:t>
      </w:r>
      <w:r w:rsidR="00915B2B">
        <w:t>Pokud kód nevyhovuje nastaveným pravidlů</w:t>
      </w:r>
      <w:r w:rsidR="00956A44">
        <w:t>m</w:t>
      </w:r>
      <w:r w:rsidR="00915B2B">
        <w:t>, je mu přiřazen konkrétní typ incidentu. Systém rozlišuje mezi funkčními chybami (bugy), bezpečnostními zranitelnostmi, nedostatky v čistotě kódu (code smells) a citlivými místy v programu (security hotspots), která vyžadují manuální revizi.</w:t>
      </w:r>
      <w:r w:rsidR="00D83893">
        <w:t xml:space="preserve"> V této sekci všech 35 nálezů patřily do bezpečnostních zranitelností</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D83893">
        <w:t>.</w:t>
      </w:r>
    </w:p>
    <w:p w14:paraId="7B5301F1" w14:textId="57BDFEAE" w:rsidR="00F36F3D" w:rsidRDefault="00F36F3D" w:rsidP="00B3710C">
      <w:r>
        <w:t>„Type Severity“ byl další filtr, který aplikace nabízela. Každé chybě je přiřazena úroveň závažnosti, která říká, jak rychle je potřeba problém řešit. Škála začíná u</w:t>
      </w:r>
      <w:r w:rsidR="007820C1">
        <w:t> </w:t>
      </w:r>
      <w:r>
        <w:t>kategorie „Blocker“ a pojračuje přes „Crtitical“, „Major“, „Minor“ až po informativní nálezy označené jako „Info“</w:t>
      </w:r>
      <w:r w:rsidR="007F3C37">
        <w:t>.</w:t>
      </w:r>
      <w:r w:rsidR="003A1F32">
        <w:t xml:space="preserve"> Zde aplikace zobrazovala 29 nálezů s typem „Blocker“ a 6 s typem „Major“</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99604E">
        <w:t>.</w:t>
      </w:r>
    </w:p>
    <w:p w14:paraId="08063551" w14:textId="2EE0445C" w:rsidR="00844A11" w:rsidRDefault="00844A11" w:rsidP="00B3710C">
      <w:r>
        <w:t>Dále nástroj rozřazuje nálezy podle jednotlivých zranitelností. V tomto případě v sekci „Security“ bylo nalezeno 10 zranitelností typu SQL Injection, 7 typu Authentication a</w:t>
      </w:r>
      <w:r w:rsidR="00E8028D">
        <w:t> </w:t>
      </w:r>
      <w:r>
        <w:t>další.</w:t>
      </w:r>
    </w:p>
    <w:p w14:paraId="3B046B09" w14:textId="3C8BAC27" w:rsidR="00FE5D88" w:rsidRDefault="00FE5D88" w:rsidP="00B3710C">
      <w:r>
        <w:lastRenderedPageBreak/>
        <w:t>V neposlední řadě umí nástroj rozřazovat zranitelnosti podle toho, v jakém jazyce byly napsány.</w:t>
      </w:r>
      <w:r w:rsidR="00055108">
        <w:t xml:space="preserve"> V této sekci byla většina v jazyce TypeScript.</w:t>
      </w:r>
    </w:p>
    <w:p w14:paraId="5F8FA4BB" w14:textId="77777777" w:rsidR="005C7A5E" w:rsidRDefault="00D11012" w:rsidP="00B3710C">
      <w:r>
        <w:t>Filtrů v aplikaci lze najít více, ale posledním důležitým filtrem je filtr podle statusu. Satusy mohou být následující: „Open“, „Confirmed“, „False Positive“, „Accepted“, „Fixed“.</w:t>
      </w:r>
      <w:r w:rsidR="005C7A5E">
        <w:t xml:space="preserve"> V „Security“ byly všechny nálezy v „Open“, protože status musí být zadán ručně. </w:t>
      </w:r>
    </w:p>
    <w:p w14:paraId="42007709" w14:textId="5FFBAB36" w:rsidR="00B3710C" w:rsidRDefault="00B3710C" w:rsidP="00B3710C">
      <w:r>
        <w:t>Již v</w:t>
      </w:r>
      <w:r w:rsidR="00E1612A">
        <w:t>e</w:t>
      </w:r>
      <w:r w:rsidR="00D11012">
        <w:t xml:space="preserve"> výše zmíněném</w:t>
      </w:r>
      <w:r>
        <w:t> náhledu lze změnit</w:t>
      </w:r>
      <w:r w:rsidR="005C7A5E">
        <w:t xml:space="preserve"> tento</w:t>
      </w:r>
      <w:r>
        <w:t xml:space="preserve"> status. </w:t>
      </w:r>
      <w:r w:rsidR="00E40C26">
        <w:t>Možnosti jsou následující:</w:t>
      </w:r>
    </w:p>
    <w:p w14:paraId="1B14A271" w14:textId="772B6624" w:rsidR="00E40C26" w:rsidRPr="00E40C26" w:rsidRDefault="00E40C26" w:rsidP="00E40C26">
      <w:pPr>
        <w:pStyle w:val="Odstavecseseznamem"/>
        <w:numPr>
          <w:ilvl w:val="0"/>
          <w:numId w:val="25"/>
        </w:numPr>
        <w:rPr>
          <w:b/>
          <w:bCs/>
        </w:rPr>
      </w:pPr>
      <w:r w:rsidRPr="00E40C26">
        <w:rPr>
          <w:b/>
          <w:bCs/>
        </w:rPr>
        <w:t>Acce</w:t>
      </w:r>
      <w:r w:rsidR="00AF42A7">
        <w:rPr>
          <w:b/>
          <w:bCs/>
        </w:rPr>
        <w:t>p</w:t>
      </w:r>
      <w:r w:rsidRPr="00E40C26">
        <w:rPr>
          <w:b/>
          <w:bCs/>
        </w:rPr>
        <w:t>t</w:t>
      </w:r>
      <w:r>
        <w:rPr>
          <w:b/>
          <w:bCs/>
        </w:rPr>
        <w:t xml:space="preserve"> </w:t>
      </w:r>
      <w:r>
        <w:t>(Přijmout) – Platný problém, ale nyní nebude opraven, je to na chvíli přijatelné.</w:t>
      </w:r>
    </w:p>
    <w:p w14:paraId="7E221A04" w14:textId="16182346" w:rsidR="00E40C26" w:rsidRDefault="00E40C26" w:rsidP="00E40C26">
      <w:pPr>
        <w:pStyle w:val="Odstavecseseznamem"/>
        <w:numPr>
          <w:ilvl w:val="0"/>
          <w:numId w:val="25"/>
        </w:numPr>
      </w:pPr>
      <w:r w:rsidRPr="00E40C26">
        <w:rPr>
          <w:b/>
          <w:bCs/>
        </w:rPr>
        <w:t>False</w:t>
      </w:r>
      <w:r>
        <w:t xml:space="preserve"> </w:t>
      </w:r>
      <w:r w:rsidRPr="00E40C26">
        <w:rPr>
          <w:b/>
          <w:bCs/>
        </w:rPr>
        <w:t>Positive</w:t>
      </w:r>
      <w:r>
        <w:rPr>
          <w:b/>
          <w:bCs/>
        </w:rPr>
        <w:t xml:space="preserve"> </w:t>
      </w:r>
      <w:r>
        <w:t>(Falešně Pozitivní) – Analýza je chybná.</w:t>
      </w:r>
    </w:p>
    <w:p w14:paraId="5C7311D9" w14:textId="3B05A8BC" w:rsidR="00E40C26" w:rsidRPr="00E40C26" w:rsidRDefault="00E40C26" w:rsidP="00E40C26">
      <w:pPr>
        <w:pStyle w:val="Odstavecseseznamem"/>
        <w:numPr>
          <w:ilvl w:val="0"/>
          <w:numId w:val="25"/>
        </w:numPr>
        <w:rPr>
          <w:b/>
          <w:bCs/>
        </w:rPr>
      </w:pPr>
      <w:r w:rsidRPr="00E40C26">
        <w:rPr>
          <w:b/>
          <w:bCs/>
        </w:rPr>
        <w:t>Confirm</w:t>
      </w:r>
      <w:r>
        <w:rPr>
          <w:b/>
          <w:bCs/>
        </w:rPr>
        <w:t xml:space="preserve"> </w:t>
      </w:r>
      <w:r>
        <w:t xml:space="preserve">(Potvrdit) – Potvrzení, že se opravdu jedná </w:t>
      </w:r>
      <w:r w:rsidR="00FA7797">
        <w:t>o reálnou hrozbu.</w:t>
      </w:r>
    </w:p>
    <w:p w14:paraId="17DDB651" w14:textId="566B6000" w:rsidR="00E40C26" w:rsidRPr="00AA6F0B" w:rsidRDefault="00E40C26" w:rsidP="00E40C26">
      <w:pPr>
        <w:pStyle w:val="Odstavecseseznamem"/>
        <w:numPr>
          <w:ilvl w:val="0"/>
          <w:numId w:val="25"/>
        </w:numPr>
        <w:rPr>
          <w:b/>
          <w:bCs/>
        </w:rPr>
      </w:pPr>
      <w:r w:rsidRPr="00E40C26">
        <w:rPr>
          <w:b/>
          <w:bCs/>
        </w:rPr>
        <w:t>Fixed</w:t>
      </w:r>
      <w:r>
        <w:rPr>
          <w:b/>
          <w:bCs/>
        </w:rPr>
        <w:t xml:space="preserve"> </w:t>
      </w:r>
      <w:r>
        <w:t>(Pevný)</w:t>
      </w:r>
      <w:r w:rsidR="00FA7797">
        <w:t xml:space="preserve"> – Volba, která označuje stav, kdy je zranitelnost považována za odstraněnou.</w:t>
      </w:r>
    </w:p>
    <w:p w14:paraId="704EB471" w14:textId="5E6DC233" w:rsidR="00AA6F0B" w:rsidRDefault="00AA6F0B" w:rsidP="00AA6F0B">
      <w:r>
        <w:t>Pokud by vývojář chtěl zvolit možnost „Accept“ nebo „False Postive“</w:t>
      </w:r>
      <w:r w:rsidR="00172685">
        <w:t>, tak</w:t>
      </w:r>
      <w:r>
        <w:t xml:space="preserve"> musí dále uvést</w:t>
      </w:r>
      <w:r w:rsidR="00E27808">
        <w:t xml:space="preserve"> (</w:t>
      </w:r>
      <w:r>
        <w:t>jako v každé předešlé platformě</w:t>
      </w:r>
      <w:r w:rsidR="00E27808">
        <w:t>)</w:t>
      </w:r>
      <w:r>
        <w:t xml:space="preserve"> důvod, proč tuto zranitelnost takto označuje.</w:t>
      </w:r>
      <w:r w:rsidR="005632B2">
        <w:t xml:space="preserve"> Toto menu pro výběr statusu lze vidět na obrázku </w:t>
      </w:r>
      <w:r w:rsidR="00452BFF">
        <w:fldChar w:fldCharType="begin"/>
      </w:r>
      <w:r w:rsidR="00452BFF">
        <w:instrText xml:space="preserve"> REF _Ref218945510 \h \# 0</w:instrText>
      </w:r>
      <w:r w:rsidR="00452BFF">
        <w:fldChar w:fldCharType="separate"/>
      </w:r>
      <w:r w:rsidR="001D2882">
        <w:t>62</w:t>
      </w:r>
      <w:r w:rsidR="00452BFF">
        <w:fldChar w:fldCharType="end"/>
      </w:r>
      <w:r w:rsidR="005632B2">
        <w:t>.</w:t>
      </w:r>
    </w:p>
    <w:p w14:paraId="104B5356" w14:textId="77777777" w:rsidR="0092510B" w:rsidRDefault="0092510B" w:rsidP="0092510B">
      <w:pPr>
        <w:pStyle w:val="Obrzek"/>
        <w:keepNext/>
      </w:pPr>
      <w:r>
        <w:rPr>
          <w:noProof/>
        </w:rPr>
        <w:drawing>
          <wp:inline distT="0" distB="0" distL="0" distR="0" wp14:anchorId="7CC80F72" wp14:editId="38D4A733">
            <wp:extent cx="3416776" cy="3187817"/>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pic:cNvPicPr/>
                  </pic:nvPicPr>
                  <pic:blipFill>
                    <a:blip r:embed="rId83">
                      <a:extLst>
                        <a:ext uri="{28A0092B-C50C-407E-A947-70E740481C1C}">
                          <a14:useLocalDpi xmlns:a14="http://schemas.microsoft.com/office/drawing/2010/main" val="0"/>
                        </a:ext>
                      </a:extLst>
                    </a:blip>
                    <a:stretch>
                      <a:fillRect/>
                    </a:stretch>
                  </pic:blipFill>
                  <pic:spPr>
                    <a:xfrm>
                      <a:off x="0" y="0"/>
                      <a:ext cx="3429037" cy="3199256"/>
                    </a:xfrm>
                    <a:prstGeom prst="rect">
                      <a:avLst/>
                    </a:prstGeom>
                  </pic:spPr>
                </pic:pic>
              </a:graphicData>
            </a:graphic>
          </wp:inline>
        </w:drawing>
      </w:r>
    </w:p>
    <w:p w14:paraId="03F222D7" w14:textId="4DD7861A" w:rsidR="0092510B" w:rsidRDefault="0092510B" w:rsidP="0092510B">
      <w:pPr>
        <w:pStyle w:val="Titulek"/>
      </w:pPr>
      <w:bookmarkStart w:id="210" w:name="_Ref218945510"/>
      <w:bookmarkStart w:id="211" w:name="_Toc221174167"/>
      <w:r>
        <w:t xml:space="preserve">Obrázek </w:t>
      </w:r>
      <w:fldSimple w:instr=" SEQ Obrázek \* ARABIC ">
        <w:r w:rsidR="00522561">
          <w:rPr>
            <w:noProof/>
          </w:rPr>
          <w:t>62</w:t>
        </w:r>
      </w:fldSimple>
      <w:bookmarkEnd w:id="210"/>
      <w:r>
        <w:t xml:space="preserve"> Menu pro změnu statusu zranitelnosti v</w:t>
      </w:r>
      <w:r w:rsidR="0061725D">
        <w:t> </w:t>
      </w:r>
      <w:r>
        <w:t>SonarQube</w:t>
      </w:r>
      <w:bookmarkEnd w:id="211"/>
    </w:p>
    <w:p w14:paraId="4B099AFD" w14:textId="72357774" w:rsidR="0061725D" w:rsidRDefault="0061725D" w:rsidP="0061725D">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3284DE2E" w14:textId="114D5DA6" w:rsidR="00FA4EB6" w:rsidRDefault="00781053" w:rsidP="0061725D">
      <w:r>
        <w:t>Jednou z</w:t>
      </w:r>
      <w:r w:rsidR="00165C5A">
        <w:t xml:space="preserve"> 29 </w:t>
      </w:r>
      <w:r>
        <w:t>kritických zranitelností bylo použití pevně zakódovaného hesla.</w:t>
      </w:r>
      <w:r w:rsidR="00FF2FBB">
        <w:t xml:space="preserve"> Po rozkliknutí této zranitelnosti se zobrazil</w:t>
      </w:r>
      <w:r w:rsidR="00FA4EB6">
        <w:t xml:space="preserve">o menu s 5 možnostmi a první možností byla možnost „Where is the issue?“, tedy kde se </w:t>
      </w:r>
      <w:r w:rsidR="001B5C86">
        <w:t>problém</w:t>
      </w:r>
      <w:r w:rsidR="00FA4EB6">
        <w:t xml:space="preserve"> nachází.</w:t>
      </w:r>
      <w:r w:rsidR="00FF2FBB">
        <w:t xml:space="preserve"> </w:t>
      </w:r>
    </w:p>
    <w:p w14:paraId="08348BD0" w14:textId="1CE2AD53" w:rsidR="00781053" w:rsidRDefault="00FA4EB6" w:rsidP="0061725D">
      <w:r>
        <w:t>V této možnosti se zobrazila č</w:t>
      </w:r>
      <w:r w:rsidR="00FF2FBB">
        <w:t>ást kódu, kde se zranitelnost nachází</w:t>
      </w:r>
      <w:r w:rsidR="00E16A63">
        <w:t>,</w:t>
      </w:r>
      <w:r w:rsidR="00A1327F">
        <w:t xml:space="preserve"> a kritické místo bylo zvýrazněno, jak lze vidět na obrázku </w:t>
      </w:r>
      <w:r w:rsidR="00457EC1">
        <w:fldChar w:fldCharType="begin"/>
      </w:r>
      <w:r w:rsidR="00457EC1">
        <w:instrText xml:space="preserve"> REF _Ref218967157 \h \# 0 </w:instrText>
      </w:r>
      <w:r w:rsidR="00457EC1">
        <w:fldChar w:fldCharType="separate"/>
      </w:r>
      <w:r w:rsidR="001D2882">
        <w:t>63</w:t>
      </w:r>
      <w:r w:rsidR="00457EC1">
        <w:fldChar w:fldCharType="end"/>
      </w:r>
      <w:r w:rsidR="00A1327F">
        <w:t>.</w:t>
      </w:r>
    </w:p>
    <w:p w14:paraId="00039073" w14:textId="77777777" w:rsidR="001306DE" w:rsidRDefault="001306DE" w:rsidP="001306DE">
      <w:pPr>
        <w:pStyle w:val="Obrzek"/>
        <w:keepNext/>
      </w:pPr>
      <w:r>
        <w:rPr>
          <w:noProof/>
        </w:rPr>
        <w:drawing>
          <wp:inline distT="0" distB="0" distL="0" distR="0" wp14:anchorId="125723E1" wp14:editId="51189424">
            <wp:extent cx="5219700" cy="9017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pic:cNvPicPr/>
                  </pic:nvPicPr>
                  <pic:blipFill>
                    <a:blip r:embed="rId84">
                      <a:extLst>
                        <a:ext uri="{28A0092B-C50C-407E-A947-70E740481C1C}">
                          <a14:useLocalDpi xmlns:a14="http://schemas.microsoft.com/office/drawing/2010/main" val="0"/>
                        </a:ext>
                      </a:extLst>
                    </a:blip>
                    <a:stretch>
                      <a:fillRect/>
                    </a:stretch>
                  </pic:blipFill>
                  <pic:spPr>
                    <a:xfrm>
                      <a:off x="0" y="0"/>
                      <a:ext cx="5219700" cy="901700"/>
                    </a:xfrm>
                    <a:prstGeom prst="rect">
                      <a:avLst/>
                    </a:prstGeom>
                  </pic:spPr>
                </pic:pic>
              </a:graphicData>
            </a:graphic>
          </wp:inline>
        </w:drawing>
      </w:r>
    </w:p>
    <w:p w14:paraId="619369DA" w14:textId="03821DE7" w:rsidR="001306DE" w:rsidRDefault="001306DE" w:rsidP="001306DE">
      <w:pPr>
        <w:pStyle w:val="Titulek"/>
      </w:pPr>
      <w:bookmarkStart w:id="212" w:name="_Ref218967157"/>
      <w:bookmarkStart w:id="213" w:name="_Toc221174168"/>
      <w:r>
        <w:t xml:space="preserve">Obrázek </w:t>
      </w:r>
      <w:fldSimple w:instr=" SEQ Obrázek \* ARABIC ">
        <w:r w:rsidR="00522561">
          <w:rPr>
            <w:noProof/>
          </w:rPr>
          <w:t>63</w:t>
        </w:r>
      </w:fldSimple>
      <w:bookmarkEnd w:id="212"/>
      <w:r>
        <w:t xml:space="preserve"> Kritická zranitelnost nalezená nástrojem SonarQube</w:t>
      </w:r>
      <w:bookmarkEnd w:id="213"/>
    </w:p>
    <w:p w14:paraId="0E6BB17E" w14:textId="292818F6" w:rsidR="00FA4EB6" w:rsidRDefault="00FA4EB6" w:rsidP="00FA4EB6">
      <w:r>
        <w:t>„Why is this an issue?“ v překladu „Proč je to problém?“</w:t>
      </w:r>
      <w:r w:rsidR="00966BFA">
        <w:t xml:space="preserve"> byla další možnost, která poskytovala detailní kontext k nalezenému bezpečnostnímu riziku. Jak lze vidět na obrázku </w:t>
      </w:r>
      <w:r w:rsidR="00A22CEA">
        <w:fldChar w:fldCharType="begin"/>
      </w:r>
      <w:r w:rsidR="00A22CEA">
        <w:instrText xml:space="preserve"> REF _Ref218968019 \h \# 0 </w:instrText>
      </w:r>
      <w:r w:rsidR="00A22CEA">
        <w:fldChar w:fldCharType="separate"/>
      </w:r>
      <w:r w:rsidR="001D2882">
        <w:t>64</w:t>
      </w:r>
      <w:r w:rsidR="00A22CEA">
        <w:fldChar w:fldCharType="end"/>
      </w:r>
      <w:r w:rsidR="003A28D5">
        <w:t>,</w:t>
      </w:r>
      <w:r w:rsidR="00966BFA">
        <w:t xml:space="preserve"> text rozvádí potenciální dopady takového pochybení do dvou hlavních </w:t>
      </w:r>
      <w:r w:rsidR="007B3688">
        <w:t>kategorií,</w:t>
      </w:r>
      <w:r w:rsidR="00966BFA">
        <w:t xml:space="preserve"> a to finanční ztráty a snížení bezpečnosti aplikace.</w:t>
      </w:r>
    </w:p>
    <w:p w14:paraId="306F6FD5" w14:textId="33BFFEBD" w:rsidR="007B3688" w:rsidRDefault="007B3688" w:rsidP="00FA4EB6">
      <w:r>
        <w:t xml:space="preserve">V odstavci finančních ztrát – „Financial loss“ bylo popsáno, že pokud dojde k úniku tajného klíče sloužícího k přístupu ke zpoplatněným službám třetích stran, může kdokoli tyto služby využívat na náklady provozovatele aplikace. </w:t>
      </w:r>
      <w:r w:rsidR="00E97EB9">
        <w:t>Dále bylo uvedeno,</w:t>
      </w:r>
      <w:r>
        <w:t xml:space="preserve"> že navíc hrozí riziko vyčerpání limitů, což může vést až k částečnému výpadku aplikace pro legitimní uživatele.</w:t>
      </w:r>
    </w:p>
    <w:p w14:paraId="2E342B3E" w14:textId="736F1D62" w:rsidR="00A47C58" w:rsidRDefault="008457CA" w:rsidP="00FA4EB6">
      <w:r>
        <w:t> Další část</w:t>
      </w:r>
      <w:r w:rsidR="00357BA8">
        <w:t xml:space="preserve"> „Application’s security downgrade“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59FFA5E1" w14:textId="77777777" w:rsidR="00985264" w:rsidRDefault="00985264" w:rsidP="00985264">
      <w:pPr>
        <w:pStyle w:val="Obrzek"/>
        <w:keepNext/>
      </w:pPr>
      <w:r>
        <w:rPr>
          <w:noProof/>
        </w:rPr>
        <w:lastRenderedPageBreak/>
        <w:drawing>
          <wp:inline distT="0" distB="0" distL="0" distR="0" wp14:anchorId="2258F2E0" wp14:editId="34D771EB">
            <wp:extent cx="5219700" cy="2764155"/>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pic:cNvPicPr/>
                  </pic:nvPicPr>
                  <pic:blipFill>
                    <a:blip r:embed="rId85">
                      <a:extLst>
                        <a:ext uri="{28A0092B-C50C-407E-A947-70E740481C1C}">
                          <a14:useLocalDpi xmlns:a14="http://schemas.microsoft.com/office/drawing/2010/main" val="0"/>
                        </a:ext>
                      </a:extLst>
                    </a:blip>
                    <a:stretch>
                      <a:fillRect/>
                    </a:stretch>
                  </pic:blipFill>
                  <pic:spPr>
                    <a:xfrm>
                      <a:off x="0" y="0"/>
                      <a:ext cx="5219700" cy="2764155"/>
                    </a:xfrm>
                    <a:prstGeom prst="rect">
                      <a:avLst/>
                    </a:prstGeom>
                  </pic:spPr>
                </pic:pic>
              </a:graphicData>
            </a:graphic>
          </wp:inline>
        </w:drawing>
      </w:r>
    </w:p>
    <w:p w14:paraId="3C13D63A" w14:textId="122949B3" w:rsidR="00985264" w:rsidRDefault="00985264" w:rsidP="00985264">
      <w:pPr>
        <w:pStyle w:val="Titulek"/>
      </w:pPr>
      <w:bookmarkStart w:id="214" w:name="_Ref218968019"/>
      <w:bookmarkStart w:id="215" w:name="_Toc221174169"/>
      <w:r>
        <w:t xml:space="preserve">Obrázek </w:t>
      </w:r>
      <w:fldSimple w:instr=" SEQ Obrázek \* ARABIC ">
        <w:r w:rsidR="00522561">
          <w:rPr>
            <w:noProof/>
          </w:rPr>
          <w:t>64</w:t>
        </w:r>
      </w:fldSimple>
      <w:bookmarkEnd w:id="214"/>
      <w:r>
        <w:t xml:space="preserve"> Vysvětlení, proč je daná zranitelnost problém</w:t>
      </w:r>
      <w:bookmarkEnd w:id="215"/>
    </w:p>
    <w:p w14:paraId="258D66A8" w14:textId="27CD3BD2" w:rsidR="00A47C58" w:rsidRDefault="00A47C58" w:rsidP="00A47C58">
      <w:r>
        <w:t>Nástroj poskytuje návrh, jak lze zranitelnost opravit. Návrh se nacházel ve 3</w:t>
      </w:r>
      <w:r w:rsidR="00C255A9">
        <w:t>.</w:t>
      </w:r>
      <w:r>
        <w:t xml:space="preserve">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w:t>
      </w:r>
      <w:r w:rsidR="00F56120">
        <w:t>V neposlední řadě nástroj udával, že je doporučeno využívat specializované úložiště tajných údajů pro generování a ukládání nového tajného klíče.</w:t>
      </w:r>
    </w:p>
    <w:p w14:paraId="3B46DD11" w14:textId="6BBAD79A" w:rsidR="00652B51" w:rsidRDefault="00652B51" w:rsidP="00A47C58">
      <w:r>
        <w:t>Kromě teorie platforma zobrazovala příklad nevyhovujícího kódu a vyhovující řešení</w:t>
      </w:r>
      <w:r w:rsidR="00BB21CA">
        <w:t xml:space="preserve">. U příkladu nevyhovujícího kódu byl řádek červeně zvýrazněn pro poukázání na chybu, to lze vidět na obrázku </w:t>
      </w:r>
      <w:r w:rsidR="00AC24CF">
        <w:fldChar w:fldCharType="begin"/>
      </w:r>
      <w:r w:rsidR="00AC24CF">
        <w:instrText xml:space="preserve"> REF _Ref218969713 \h \# 0 </w:instrText>
      </w:r>
      <w:r w:rsidR="00AC24CF">
        <w:fldChar w:fldCharType="separate"/>
      </w:r>
      <w:r w:rsidR="001D2882">
        <w:t>65</w:t>
      </w:r>
      <w:r w:rsidR="00AC24CF">
        <w:fldChar w:fldCharType="end"/>
      </w:r>
      <w:r w:rsidR="00BB21CA">
        <w:t>.</w:t>
      </w:r>
      <w:r w:rsidR="00633106">
        <w:t xml:space="preserve"> A u vyhovujícího řešení byl řádek naopak zeleně zvýrazněn, aby byla oprava přehledná, viz obrázek </w:t>
      </w:r>
      <w:r w:rsidR="00433F0E">
        <w:fldChar w:fldCharType="begin"/>
      </w:r>
      <w:r w:rsidR="00433F0E">
        <w:instrText xml:space="preserve"> REF _Ref218969730 \h \# 0 </w:instrText>
      </w:r>
      <w:r w:rsidR="00433F0E">
        <w:fldChar w:fldCharType="separate"/>
      </w:r>
      <w:r w:rsidR="001D2882">
        <w:t>66</w:t>
      </w:r>
      <w:r w:rsidR="00433F0E">
        <w:fldChar w:fldCharType="end"/>
      </w:r>
      <w:r w:rsidR="00633106">
        <w:t>.</w:t>
      </w:r>
    </w:p>
    <w:p w14:paraId="17AC6C26" w14:textId="77777777" w:rsidR="008C26B4" w:rsidRDefault="008C26B4" w:rsidP="008C26B4">
      <w:pPr>
        <w:pStyle w:val="Obrzek"/>
        <w:keepNext/>
      </w:pPr>
      <w:r>
        <w:rPr>
          <w:noProof/>
        </w:rPr>
        <w:drawing>
          <wp:inline distT="0" distB="0" distL="0" distR="0" wp14:anchorId="5402B62D" wp14:editId="5F2902C0">
            <wp:extent cx="4202099" cy="1551963"/>
            <wp:effectExtent l="0" t="0" r="825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86">
                      <a:extLst>
                        <a:ext uri="{28A0092B-C50C-407E-A947-70E740481C1C}">
                          <a14:useLocalDpi xmlns:a14="http://schemas.microsoft.com/office/drawing/2010/main" val="0"/>
                        </a:ext>
                      </a:extLst>
                    </a:blip>
                    <a:stretch>
                      <a:fillRect/>
                    </a:stretch>
                  </pic:blipFill>
                  <pic:spPr>
                    <a:xfrm>
                      <a:off x="0" y="0"/>
                      <a:ext cx="4214403" cy="1556507"/>
                    </a:xfrm>
                    <a:prstGeom prst="rect">
                      <a:avLst/>
                    </a:prstGeom>
                  </pic:spPr>
                </pic:pic>
              </a:graphicData>
            </a:graphic>
          </wp:inline>
        </w:drawing>
      </w:r>
    </w:p>
    <w:p w14:paraId="51DC0FB0" w14:textId="1F179BE3" w:rsidR="008C26B4" w:rsidRDefault="008C26B4" w:rsidP="008C26B4">
      <w:pPr>
        <w:pStyle w:val="Titulek"/>
      </w:pPr>
      <w:bookmarkStart w:id="216" w:name="_Ref218969713"/>
      <w:bookmarkStart w:id="217" w:name="_Toc221174170"/>
      <w:r>
        <w:t xml:space="preserve">Obrázek </w:t>
      </w:r>
      <w:fldSimple w:instr=" SEQ Obrázek \* ARABIC ">
        <w:r w:rsidR="00522561">
          <w:rPr>
            <w:noProof/>
          </w:rPr>
          <w:t>65</w:t>
        </w:r>
      </w:fldSimple>
      <w:bookmarkEnd w:id="216"/>
      <w:r>
        <w:t xml:space="preserve"> Příklad nevyhovujícího kódu</w:t>
      </w:r>
      <w:bookmarkEnd w:id="217"/>
    </w:p>
    <w:p w14:paraId="7C96DB09" w14:textId="77777777" w:rsidR="008C26B4" w:rsidRDefault="008C26B4" w:rsidP="008C26B4">
      <w:pPr>
        <w:pStyle w:val="Obrzek"/>
        <w:keepNext/>
      </w:pPr>
      <w:r>
        <w:rPr>
          <w:noProof/>
        </w:rPr>
        <w:lastRenderedPageBreak/>
        <w:drawing>
          <wp:inline distT="0" distB="0" distL="0" distR="0" wp14:anchorId="1416AE5C" wp14:editId="39528987">
            <wp:extent cx="4095750" cy="16764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87">
                      <a:extLst>
                        <a:ext uri="{28A0092B-C50C-407E-A947-70E740481C1C}">
                          <a14:useLocalDpi xmlns:a14="http://schemas.microsoft.com/office/drawing/2010/main" val="0"/>
                        </a:ext>
                      </a:extLst>
                    </a:blip>
                    <a:stretch>
                      <a:fillRect/>
                    </a:stretch>
                  </pic:blipFill>
                  <pic:spPr>
                    <a:xfrm>
                      <a:off x="0" y="0"/>
                      <a:ext cx="4095750" cy="1676400"/>
                    </a:xfrm>
                    <a:prstGeom prst="rect">
                      <a:avLst/>
                    </a:prstGeom>
                  </pic:spPr>
                </pic:pic>
              </a:graphicData>
            </a:graphic>
          </wp:inline>
        </w:drawing>
      </w:r>
    </w:p>
    <w:p w14:paraId="79D4F72B" w14:textId="668A8386" w:rsidR="008C26B4" w:rsidRDefault="008C26B4" w:rsidP="008C26B4">
      <w:pPr>
        <w:pStyle w:val="Titulek"/>
      </w:pPr>
      <w:bookmarkStart w:id="218" w:name="_Ref218969730"/>
      <w:bookmarkStart w:id="219" w:name="_Toc221174171"/>
      <w:r>
        <w:t xml:space="preserve">Obrázek </w:t>
      </w:r>
      <w:fldSimple w:instr=" SEQ Obrázek \* ARABIC ">
        <w:r w:rsidR="00522561">
          <w:rPr>
            <w:noProof/>
          </w:rPr>
          <w:t>66</w:t>
        </w:r>
      </w:fldSimple>
      <w:bookmarkEnd w:id="218"/>
      <w:r>
        <w:t xml:space="preserve"> Řešení pro příklad nevyhovujícího kódu</w:t>
      </w:r>
      <w:bookmarkEnd w:id="219"/>
    </w:p>
    <w:p w14:paraId="0CFDE6E0" w14:textId="785502F1" w:rsidR="003704A0" w:rsidRDefault="004469C9" w:rsidP="003704A0">
      <w:r>
        <w:t>Jako předposlední možnost byla „Activity“ neboli aktivita, ve které</w:t>
      </w:r>
      <w:r w:rsidR="00A155DB">
        <w:t xml:space="preserve"> bylo zobrazeno, kdo a kdy danou zranitelnost </w:t>
      </w:r>
      <w:r w:rsidR="008B51D5">
        <w:t>vytvořil</w:t>
      </w:r>
      <w:r w:rsidR="00A155DB">
        <w:t xml:space="preserve">. Také zde byla možnost přidání komentáře a </w:t>
      </w:r>
      <w:r w:rsidR="00BB5832">
        <w:t>v textovém poli bylo možné obsah i formátovat</w:t>
      </w:r>
      <w:r w:rsidR="00A155DB">
        <w:t>, aby mohlo být</w:t>
      </w:r>
      <w:r w:rsidR="006661F1">
        <w:t xml:space="preserve"> písmo</w:t>
      </w:r>
      <w:r w:rsidR="00A155DB">
        <w:t xml:space="preserve"> například tučné.</w:t>
      </w:r>
      <w:r w:rsidR="00FD2E35">
        <w:t xml:space="preserve"> </w:t>
      </w:r>
      <w:r w:rsidR="003B64ED">
        <w:t xml:space="preserve">Sekci </w:t>
      </w:r>
      <w:r w:rsidR="00FD2E35">
        <w:t xml:space="preserve">„Activity“ lze vidět na obrázku </w:t>
      </w:r>
      <w:r w:rsidR="00D3070E">
        <w:fldChar w:fldCharType="begin"/>
      </w:r>
      <w:r w:rsidR="00D3070E">
        <w:instrText xml:space="preserve"> REF _Ref218970960 \h \# 0 </w:instrText>
      </w:r>
      <w:r w:rsidR="00D3070E">
        <w:fldChar w:fldCharType="separate"/>
      </w:r>
      <w:r w:rsidR="001D2882">
        <w:t>67</w:t>
      </w:r>
      <w:r w:rsidR="00D3070E">
        <w:fldChar w:fldCharType="end"/>
      </w:r>
      <w:r w:rsidR="00FD2E35">
        <w:t>.</w:t>
      </w:r>
    </w:p>
    <w:p w14:paraId="74F06F10" w14:textId="77777777" w:rsidR="008F5B2D" w:rsidRDefault="008F5B2D" w:rsidP="008F5B2D">
      <w:pPr>
        <w:pStyle w:val="Obrzek"/>
        <w:keepNext/>
      </w:pPr>
      <w:r>
        <w:rPr>
          <w:noProof/>
        </w:rPr>
        <w:drawing>
          <wp:inline distT="0" distB="0" distL="0" distR="0" wp14:anchorId="090CD52C" wp14:editId="73CCF8CF">
            <wp:extent cx="3609975" cy="195262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pic:cNvPicPr/>
                  </pic:nvPicPr>
                  <pic:blipFill>
                    <a:blip r:embed="rId88">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inline>
        </w:drawing>
      </w:r>
    </w:p>
    <w:p w14:paraId="1F5B44C3" w14:textId="52A2CFF9" w:rsidR="008F5B2D" w:rsidRDefault="008F5B2D" w:rsidP="008F5B2D">
      <w:pPr>
        <w:pStyle w:val="Titulek"/>
      </w:pPr>
      <w:bookmarkStart w:id="220" w:name="_Ref218970960"/>
      <w:bookmarkStart w:id="221" w:name="_Toc221174172"/>
      <w:r>
        <w:t xml:space="preserve">Obrázek </w:t>
      </w:r>
      <w:fldSimple w:instr=" SEQ Obrázek \* ARABIC ">
        <w:r w:rsidR="00522561">
          <w:rPr>
            <w:noProof/>
          </w:rPr>
          <w:t>67</w:t>
        </w:r>
      </w:fldSimple>
      <w:bookmarkEnd w:id="220"/>
      <w:r>
        <w:t xml:space="preserve"> Sekce „Activity“ dané zranitelnosti v</w:t>
      </w:r>
      <w:r w:rsidR="00DE2C35">
        <w:t> </w:t>
      </w:r>
      <w:r>
        <w:t>SonarQube</w:t>
      </w:r>
      <w:bookmarkEnd w:id="221"/>
    </w:p>
    <w:p w14:paraId="3092F8CF" w14:textId="4B7F4BAC" w:rsidR="0001452B" w:rsidRDefault="00267C86" w:rsidP="00DE2C35">
      <w:r>
        <w:t>J</w:t>
      </w:r>
      <w:r w:rsidR="00DE2C35">
        <w:t xml:space="preserve">ako poslední sekci </w:t>
      </w:r>
      <w:r w:rsidR="00B20FDD">
        <w:t>platforma nabízí „More info“, tedy více informací o dané zranitelnosti</w:t>
      </w:r>
      <w:r w:rsidR="000F0B2B">
        <w:t xml:space="preserve">, která lze vidět na obrázku </w:t>
      </w:r>
      <w:r w:rsidR="000E688E">
        <w:fldChar w:fldCharType="begin"/>
      </w:r>
      <w:r w:rsidR="000E688E">
        <w:instrText xml:space="preserve"> REF _Ref218973464 \h \# 0 </w:instrText>
      </w:r>
      <w:r w:rsidR="000E688E">
        <w:fldChar w:fldCharType="separate"/>
      </w:r>
      <w:r w:rsidR="001D2882">
        <w:t>68</w:t>
      </w:r>
      <w:r w:rsidR="000E688E">
        <w:fldChar w:fldCharType="end"/>
      </w:r>
      <w:r w:rsidR="00B20FDD">
        <w:t>.</w:t>
      </w:r>
      <w:r w:rsidR="00865D2B">
        <w:t xml:space="preserve"> </w:t>
      </w:r>
      <w:r w:rsidR="00290ED0">
        <w:t xml:space="preserve">Pod nadpisem „Resources“ stála doprovodná část k nalezené zranitelnosti, která poskytovala odkazy na relevantní dokumentaci a bezpečnostní standardy. Jejím cílem bylo umožnit lepší pochopení problému, jeho dopadů a doporučených postupů pro jeho řešení. </w:t>
      </w:r>
      <w:r w:rsidR="0054081E">
        <w:t>D</w:t>
      </w:r>
      <w:r w:rsidR="00290ED0">
        <w:t>alší částí byla část „Documentation“, kde byly uvedeny odkazy na oficiální dokumentaci nástrojů pro správu tajných údajů</w:t>
      </w:r>
      <w:r w:rsidR="006A2F80">
        <w:t>, jako jsou například AWS Secrets Manager, Azure Key Vault, Google Cloud Secret Manager nebo HashiCorp</w:t>
      </w:r>
      <w:r w:rsidR="004A359A">
        <w:t xml:space="preserve"> Vaiult.</w:t>
      </w:r>
      <w:r w:rsidR="000F0B2B">
        <w:t xml:space="preserve"> </w:t>
      </w:r>
      <w:r w:rsidR="0001452B">
        <w:t xml:space="preserve">Následující část „Standards“ odkazuje na mezinárodně uznávané bezpečnostní standardy a klasifikace zranitelností, </w:t>
      </w:r>
      <w:r w:rsidR="0001452B">
        <w:lastRenderedPageBreak/>
        <w:t>které potvrzují závažnost nalezeného problému. Konkrétně v tomto případě část obsahovala odkaz na OWASP Top 10, dále odkazy o klasifikaci CWE</w:t>
      </w:r>
      <w:r w:rsidR="00D948CE">
        <w:rPr>
          <w:rStyle w:val="Odkaznakoment"/>
        </w:rPr>
        <w:commentReference w:id="222"/>
      </w:r>
      <w:r w:rsidR="0001452B">
        <w:t>.</w:t>
      </w:r>
    </w:p>
    <w:p w14:paraId="4ABF8BCD" w14:textId="77777777" w:rsidR="000F0B2B" w:rsidRDefault="000F0B2B" w:rsidP="000F0B2B">
      <w:pPr>
        <w:pStyle w:val="Obrzek"/>
        <w:keepNext/>
      </w:pPr>
      <w:r>
        <w:rPr>
          <w:noProof/>
        </w:rPr>
        <w:drawing>
          <wp:inline distT="0" distB="0" distL="0" distR="0" wp14:anchorId="1579383A" wp14:editId="7DC904B1">
            <wp:extent cx="5219700" cy="3691890"/>
            <wp:effectExtent l="0" t="0" r="0" b="381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pic:nvPicPr>
                  <pic:blipFill>
                    <a:blip r:embed="rId89">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inline>
        </w:drawing>
      </w:r>
    </w:p>
    <w:p w14:paraId="7044EF9E" w14:textId="65546FBE" w:rsidR="000F0B2B" w:rsidRDefault="000F0B2B" w:rsidP="000F0B2B">
      <w:pPr>
        <w:pStyle w:val="Titulek"/>
      </w:pPr>
      <w:bookmarkStart w:id="223" w:name="_Ref218973464"/>
      <w:bookmarkStart w:id="224" w:name="_Toc221174173"/>
      <w:r>
        <w:t xml:space="preserve">Obrázek </w:t>
      </w:r>
      <w:fldSimple w:instr=" SEQ Obrázek \* ARABIC ">
        <w:r w:rsidR="00522561">
          <w:rPr>
            <w:noProof/>
          </w:rPr>
          <w:t>68</w:t>
        </w:r>
      </w:fldSimple>
      <w:bookmarkEnd w:id="223"/>
      <w:r>
        <w:t xml:space="preserve"> Nabízené odkazy pro zjištění více informací k dané zranitelnosti</w:t>
      </w:r>
      <w:bookmarkEnd w:id="224"/>
    </w:p>
    <w:p w14:paraId="1C4631E9" w14:textId="376D3E74" w:rsidR="00F12616" w:rsidRPr="00F12616" w:rsidRDefault="00F12616" w:rsidP="00F12616">
      <w:r>
        <w:t>Poslední významnou funkcí, kterou nástroj v detailu zranitelnosti nabízí, je tlačítko „Open in IDE“, což v českém překladu znamená „Otevřít v integrovaném vývojovém prostředí“.</w:t>
      </w:r>
      <w:r w:rsidR="00D6565A">
        <w:t xml:space="preserve"> Tato funkce má za cíl maximálně usnadnit práci vývojáře tím, že po kliknutí automaticky otevře daný soubor přímo v jeho editoru a kurzor umístí na konkrétní řádek s chybou. Při testování této funkce se však projevilo omezení této funkce, kdy systém zobrazil chybové hlášení „Unable to open the issue in the IDE“. V českém významu to znamená, že „nebylo možné otevřít problém ve vývojovém prostředí“.</w:t>
      </w:r>
    </w:p>
    <w:p w14:paraId="7D43D573" w14:textId="49E0196D" w:rsidR="00EB107E" w:rsidRDefault="00747A5B" w:rsidP="00EB107E">
      <w:r>
        <w:t xml:space="preserve">Z nálezů zařazených do „Security“ byly nalezeny i zranitelnosti se střední závažností. Přesněji jich nástroj nalezl 6 a z toho 5 </w:t>
      </w:r>
      <w:r w:rsidR="001C7E56">
        <w:t xml:space="preserve">jich </w:t>
      </w:r>
      <w:r>
        <w:t>zařadil i do nízké závažnosti sekce „Maintainability“</w:t>
      </w:r>
      <w:r w:rsidR="00F12616">
        <w:t>.</w:t>
      </w:r>
    </w:p>
    <w:p w14:paraId="353C53CC" w14:textId="47432285" w:rsidR="00585457" w:rsidRDefault="00585457" w:rsidP="00EB107E">
      <w:r>
        <w:t>V „Reliability“, tedy chyby, které mohou způsobit nefunkčnost programu, se nacházelo 127 zranitelností</w:t>
      </w:r>
      <w:r w:rsidR="00D948CE">
        <w:t>,</w:t>
      </w:r>
      <w:r>
        <w:t xml:space="preserve"> a z toho 8 nálezů zařazených do vysoké závažnosti, 42 do </w:t>
      </w:r>
      <w:r>
        <w:lastRenderedPageBreak/>
        <w:t xml:space="preserve">střední závažnosti a 77 do nízké závažnosti. Z těchto </w:t>
      </w:r>
      <w:r w:rsidR="00A87BBB">
        <w:t xml:space="preserve">127 </w:t>
      </w:r>
      <w:r>
        <w:t>nálezů</w:t>
      </w:r>
      <w:r w:rsidR="00A87BBB">
        <w:t xml:space="preserve"> zařazených do „Reliability“ jich bylo spousta zařazených i do „Maintainability“ a ve většině případů pro „Maintainability“ patřily nálezy do nízké závažnosti.</w:t>
      </w:r>
    </w:p>
    <w:p w14:paraId="4E2AA8A0" w14:textId="7E8AC3F9" w:rsidR="00D67B47" w:rsidRDefault="00D67B47" w:rsidP="00EB107E">
      <w:r>
        <w:t>U všech 8 nálezů závažnosti vysoké se objevovaly štítky „async“ a „promise“, které znamenají, že se chyba týká asynchronního programování v JavaScriptu/TypeScriptu</w:t>
      </w:r>
      <w:r w:rsidR="008808C5">
        <w:t>. Konkrétně upozorňují na nesprávné zacházení s objekty typu „promise“</w:t>
      </w:r>
      <w:r w:rsidR="00E7493B">
        <w:t>.</w:t>
      </w:r>
    </w:p>
    <w:p w14:paraId="2C8D2663" w14:textId="3752ABE9" w:rsidR="00392F76" w:rsidRDefault="00392F76" w:rsidP="00EB107E">
      <w:r>
        <w:t>Ve většině nálezů střední závažnosti zranitelnosti dostaly štítek „Code Smell“. Tyto typy problémů mohou v budoucnu vést k závažnějším potížím. Fungují jako varovné signály, jež upozorňují na možné nevhodné programátorské praktiky.</w:t>
      </w:r>
      <w:r w:rsidR="000D2D26">
        <w:t xml:space="preserve"> Samotné „code smells“ nepředstavují chyby ani bugy</w:t>
      </w:r>
      <w:r w:rsidR="003E4178">
        <w:t>,</w:t>
      </w:r>
      <w:r w:rsidR="000D2D26">
        <w:t xml:space="preserve"> a obvykle nemají přímý vliv na funkčnost software. Poukazují však na slabiny v návrhu aplikace, které mohou zpomalovat další vývoj</w:t>
      </w:r>
      <w:r w:rsidR="005A444E">
        <w:t>,</w:t>
      </w:r>
      <w:r w:rsidR="000D2D26">
        <w:t xml:space="preserve"> nebo zvyšovat riziko vzniku chyb či selhání v</w:t>
      </w:r>
      <w:r w:rsidR="00943794">
        <w:t> </w:t>
      </w:r>
      <w:r w:rsidR="000D2D26">
        <w:t>budoucnu</w:t>
      </w:r>
      <w:r w:rsidR="00943794">
        <w:t xml:space="preserve"> </w:t>
      </w:r>
      <w:r w:rsidR="00943794">
        <w:fldChar w:fldCharType="begin"/>
      </w:r>
      <w:r w:rsidR="00943794">
        <w:instrText xml:space="preserve"> REF _Ref219023854 \r \h </w:instrText>
      </w:r>
      <w:r w:rsidR="00943794">
        <w:fldChar w:fldCharType="separate"/>
      </w:r>
      <w:r w:rsidR="005C2C00">
        <w:t>[70]</w:t>
      </w:r>
      <w:r w:rsidR="00943794">
        <w:fldChar w:fldCharType="end"/>
      </w:r>
      <w:r w:rsidR="000D2D26">
        <w:t>.</w:t>
      </w:r>
    </w:p>
    <w:p w14:paraId="10E79F51" w14:textId="69A58229" w:rsidR="00943794" w:rsidRDefault="00943794" w:rsidP="00EB107E">
      <w:r>
        <w:t>Dále zranitelnosti střední závažnosti obsahovaly štítky pro přesnější rozdělení, jak moc je chyba závažná</w:t>
      </w:r>
      <w:r w:rsidR="0051511B">
        <w:t>.</w:t>
      </w:r>
      <w:r>
        <w:t xml:space="preserve"> </w:t>
      </w:r>
      <w:r w:rsidR="0051511B">
        <w:t>U</w:t>
      </w:r>
      <w:r>
        <w:t xml:space="preserve"> těchto nálezů se objevovaly </w:t>
      </w:r>
      <w:r w:rsidR="0051753F">
        <w:t>3 možnosti</w:t>
      </w:r>
      <w:r w:rsidR="00415DF6">
        <w:t xml:space="preserve"> </w:t>
      </w:r>
      <w:r w:rsidR="00415DF6">
        <w:fldChar w:fldCharType="begin"/>
      </w:r>
      <w:r w:rsidR="00415DF6">
        <w:instrText xml:space="preserve"> REF _Ref219025674 \r \h </w:instrText>
      </w:r>
      <w:r w:rsidR="00415DF6">
        <w:fldChar w:fldCharType="separate"/>
      </w:r>
      <w:r w:rsidR="005C2C00">
        <w:t>[71]</w:t>
      </w:r>
      <w:r w:rsidR="00415DF6">
        <w:fldChar w:fldCharType="end"/>
      </w:r>
      <w:r w:rsidR="0051753F">
        <w:t>:</w:t>
      </w:r>
    </w:p>
    <w:p w14:paraId="64720FFF" w14:textId="52A8BA51" w:rsidR="0051753F" w:rsidRDefault="0051753F" w:rsidP="00403498">
      <w:pPr>
        <w:pStyle w:val="Odstavecseseznamem"/>
        <w:numPr>
          <w:ilvl w:val="0"/>
          <w:numId w:val="26"/>
        </w:numPr>
        <w:spacing w:line="360" w:lineRule="auto"/>
      </w:pPr>
      <w:r w:rsidRPr="00B61534">
        <w:rPr>
          <w:b/>
          <w:bCs/>
        </w:rPr>
        <w:t>Critical</w:t>
      </w:r>
      <w:r>
        <w:t xml:space="preserve"> – Kritická chyba, která buď může s určitou pravděpodobností negativně ovlivnit chování aplikace v produkčním prostředí, nebo představuje bezpečnostní riziko.</w:t>
      </w:r>
    </w:p>
    <w:p w14:paraId="2E00A0CD" w14:textId="06D34192" w:rsidR="00415DF6" w:rsidRDefault="00415DF6" w:rsidP="00415DF6">
      <w:pPr>
        <w:pStyle w:val="Odstavecseseznamem"/>
        <w:numPr>
          <w:ilvl w:val="0"/>
          <w:numId w:val="26"/>
        </w:numPr>
        <w:spacing w:line="360" w:lineRule="auto"/>
      </w:pPr>
      <w:r w:rsidRPr="00B61534">
        <w:rPr>
          <w:b/>
          <w:bCs/>
        </w:rPr>
        <w:t>Major</w:t>
      </w:r>
      <w:r>
        <w:t xml:space="preserve"> – Závažnější kvalitativní vada kódu, která může výrazně ovlivnit produktivitu vývojáře.</w:t>
      </w:r>
    </w:p>
    <w:p w14:paraId="5AB488C3" w14:textId="6666DD19" w:rsidR="0051753F" w:rsidRDefault="0051753F" w:rsidP="00403498">
      <w:pPr>
        <w:pStyle w:val="Odstavecseseznamem"/>
        <w:numPr>
          <w:ilvl w:val="0"/>
          <w:numId w:val="26"/>
        </w:numPr>
        <w:spacing w:line="360" w:lineRule="auto"/>
      </w:pPr>
      <w:r w:rsidRPr="00B61534">
        <w:rPr>
          <w:b/>
          <w:bCs/>
        </w:rPr>
        <w:t>Minor</w:t>
      </w:r>
      <w:r>
        <w:t xml:space="preserve"> – Méně závažná kvalitativní vada kódu, která má pouze malý dopad na produktivitu vývojáře.</w:t>
      </w:r>
    </w:p>
    <w:p w14:paraId="133CFC99" w14:textId="616C8446" w:rsidR="009D7424" w:rsidRDefault="009D7424" w:rsidP="009D7424">
      <w:r>
        <w:t>V „Maintainability se nacházelo 695 zranitelností. Z toho 5 kritických, 120 s vysokou závažností, 254 se střední závažností, 291 s nízkou závažností a 25 zranitelností zařazených do „Info“.</w:t>
      </w:r>
    </w:p>
    <w:p w14:paraId="77F37588" w14:textId="3E42FC1B" w:rsidR="00ED7141" w:rsidRDefault="00AD55EB" w:rsidP="009D7424">
      <w:r>
        <w:t>V sekcích „Security“ i „Reliability“ se nevyskytovaly žádné nálezy přiřazené do „Info“</w:t>
      </w:r>
      <w:r w:rsidR="00EB29F5">
        <w:t>.</w:t>
      </w:r>
      <w:r>
        <w:t xml:space="preserve"> Tyto nálezy se objevovaly pouze v „Maintainability“.</w:t>
      </w:r>
      <w:r w:rsidR="00CE0856">
        <w:t xml:space="preserve"> </w:t>
      </w:r>
      <w:r w:rsidR="00ED7141">
        <w:t>Všechny nálezy obsahovaly stejný popisek. Jednalo se o úkol, který měl komentář „TODO“. Nástroj tedy vyzíval k jeho dokončení. SonarQube t</w:t>
      </w:r>
      <w:r w:rsidR="0025270C">
        <w:t>yto položky</w:t>
      </w:r>
      <w:r w:rsidR="00ED7141">
        <w:t xml:space="preserve"> přiděluje do „</w:t>
      </w:r>
      <w:r w:rsidR="00D6014A">
        <w:t>I</w:t>
      </w:r>
      <w:r w:rsidR="00ED7141">
        <w:t>nfo“, protože</w:t>
      </w:r>
      <w:r w:rsidR="0025270C">
        <w:t xml:space="preserve"> </w:t>
      </w:r>
      <w:r w:rsidR="00ED7141">
        <w:t>nepředstavují</w:t>
      </w:r>
      <w:r w:rsidR="0025270C">
        <w:t xml:space="preserve"> přímé bezpečnostní riziko pro integritu aplikace, ale </w:t>
      </w:r>
      <w:r w:rsidR="00ED7141">
        <w:t>slouží</w:t>
      </w:r>
      <w:r w:rsidR="004E379D">
        <w:t xml:space="preserve"> pouze pro informaci</w:t>
      </w:r>
      <w:r w:rsidR="00854BF8">
        <w:t xml:space="preserve"> </w:t>
      </w:r>
      <w:r w:rsidR="00854BF8">
        <w:fldChar w:fldCharType="begin"/>
      </w:r>
      <w:r w:rsidR="00854BF8">
        <w:instrText xml:space="preserve"> REF _Ref219212035 \r \h </w:instrText>
      </w:r>
      <w:r w:rsidR="00854BF8">
        <w:fldChar w:fldCharType="separate"/>
      </w:r>
      <w:r w:rsidR="005C2C00">
        <w:t>[72]</w:t>
      </w:r>
      <w:r w:rsidR="00854BF8">
        <w:fldChar w:fldCharType="end"/>
      </w:r>
      <w:r w:rsidR="004E379D">
        <w:t>.</w:t>
      </w:r>
    </w:p>
    <w:p w14:paraId="2ACE5F24" w14:textId="6A8712B8" w:rsidR="005C2C00" w:rsidRDefault="00CD3301" w:rsidP="009D7424">
      <w:r>
        <w:lastRenderedPageBreak/>
        <w:t>Předposlední metrikou jsou duplikace. Aplikace zobrazuje jak procento duplicitních řádků, tak počet duplicitních řádků, bloků a souborů</w:t>
      </w:r>
      <w:r w:rsidR="00DB6C17">
        <w:t>.</w:t>
      </w:r>
      <w:r>
        <w:t xml:space="preserve"> </w:t>
      </w:r>
      <w:r w:rsidR="00DB6C17">
        <w:t xml:space="preserve">Dále </w:t>
      </w:r>
      <w:r>
        <w:t>poskytuje graf, který zobrazuje dlouhodobý dopad duplicitního kódu na projekt.</w:t>
      </w:r>
    </w:p>
    <w:p w14:paraId="47A6B870" w14:textId="450D58EE" w:rsidR="007C36DE" w:rsidRDefault="007C36DE" w:rsidP="009D7424">
      <w:r>
        <w:t xml:space="preserve">Graf dopadu duplicitního kódu na projekt lze vidět na obrázku </w:t>
      </w:r>
      <w:r w:rsidR="00B662B5">
        <w:fldChar w:fldCharType="begin"/>
      </w:r>
      <w:r w:rsidR="00B662B5">
        <w:instrText xml:space="preserve"> REF _Ref219218800 \h \# 0 </w:instrText>
      </w:r>
      <w:r w:rsidR="00B662B5">
        <w:fldChar w:fldCharType="separate"/>
      </w:r>
      <w:r w:rsidR="00B662B5">
        <w:rPr>
          <w:noProof/>
        </w:rPr>
        <w:t>69</w:t>
      </w:r>
      <w:r w:rsidR="00B662B5">
        <w:fldChar w:fldCharType="end"/>
      </w:r>
      <w:r>
        <w:t>. Velikost každé bubliny reprezentuje množství duplicitních celků a její výška v grafu ukazuje, jak jsou tyto duplicity rozsáhlé (počet řádků). Cílem je mít co nemenší bubliny co nejníže, což značí minimální výskyt opakujícího se kódu.</w:t>
      </w:r>
    </w:p>
    <w:p w14:paraId="39B9DC6C" w14:textId="77777777" w:rsidR="00442C32" w:rsidRDefault="007C36DE" w:rsidP="00442C32">
      <w:pPr>
        <w:pStyle w:val="Obrzek"/>
        <w:keepNext/>
      </w:pPr>
      <w:r>
        <w:rPr>
          <w:noProof/>
        </w:rPr>
        <w:drawing>
          <wp:inline distT="0" distB="0" distL="0" distR="0" wp14:anchorId="5A243C18" wp14:editId="3F333FDC">
            <wp:extent cx="5219700" cy="3082925"/>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pic:cNvPicPr/>
                  </pic:nvPicPr>
                  <pic:blipFill>
                    <a:blip r:embed="rId90">
                      <a:extLst>
                        <a:ext uri="{28A0092B-C50C-407E-A947-70E740481C1C}">
                          <a14:useLocalDpi xmlns:a14="http://schemas.microsoft.com/office/drawing/2010/main" val="0"/>
                        </a:ext>
                      </a:extLst>
                    </a:blip>
                    <a:stretch>
                      <a:fillRect/>
                    </a:stretch>
                  </pic:blipFill>
                  <pic:spPr>
                    <a:xfrm>
                      <a:off x="0" y="0"/>
                      <a:ext cx="5219700" cy="3082925"/>
                    </a:xfrm>
                    <a:prstGeom prst="rect">
                      <a:avLst/>
                    </a:prstGeom>
                  </pic:spPr>
                </pic:pic>
              </a:graphicData>
            </a:graphic>
          </wp:inline>
        </w:drawing>
      </w:r>
    </w:p>
    <w:p w14:paraId="3C8BFA69" w14:textId="3B9BAD6A" w:rsidR="007C36DE" w:rsidRDefault="00442C32" w:rsidP="00442C32">
      <w:pPr>
        <w:pStyle w:val="Titulek"/>
      </w:pPr>
      <w:bookmarkStart w:id="225" w:name="_Ref219218800"/>
      <w:bookmarkStart w:id="226" w:name="_Toc221174174"/>
      <w:r>
        <w:t xml:space="preserve">Obrázek </w:t>
      </w:r>
      <w:fldSimple w:instr=" SEQ Obrázek \* ARABIC ">
        <w:r w:rsidR="00522561">
          <w:rPr>
            <w:noProof/>
          </w:rPr>
          <w:t>69</w:t>
        </w:r>
      </w:fldSimple>
      <w:bookmarkEnd w:id="225"/>
      <w:r>
        <w:t xml:space="preserve"> Graf duplicitního kódu v</w:t>
      </w:r>
      <w:r w:rsidR="00866317">
        <w:t> </w:t>
      </w:r>
      <w:r>
        <w:t>SonarQube</w:t>
      </w:r>
      <w:bookmarkEnd w:id="226"/>
    </w:p>
    <w:p w14:paraId="09F6395A" w14:textId="5AE5FBA0" w:rsidR="00866317" w:rsidRDefault="00866317" w:rsidP="00866317">
      <w:r>
        <w:t xml:space="preserve">Při umístění kurzoru na jednu z bublinek se vypsalo více informací. Jak lze vidět na obrázku </w:t>
      </w:r>
      <w:r w:rsidR="008C730E">
        <w:fldChar w:fldCharType="begin"/>
      </w:r>
      <w:r w:rsidR="008C730E">
        <w:instrText xml:space="preserve"> REF _Ref219219134 \h \# 0 </w:instrText>
      </w:r>
      <w:r w:rsidR="008C730E">
        <w:fldChar w:fldCharType="separate"/>
      </w:r>
      <w:r w:rsidR="008C730E">
        <w:rPr>
          <w:noProof/>
        </w:rPr>
        <w:t>70</w:t>
      </w:r>
      <w:r w:rsidR="008C730E">
        <w:fldChar w:fldCharType="end"/>
      </w:r>
      <w:r>
        <w:t xml:space="preserve">, ve výpisu bylo obsažen název konkrétního souboru, ve kterém duplicity byly nalezeny, celkový počet řádků v tomto souboru, počet řádků, které se v projektu vyskytují vícekrát, </w:t>
      </w:r>
      <w:r w:rsidR="007402D6">
        <w:t xml:space="preserve">a </w:t>
      </w:r>
      <w:r>
        <w:t xml:space="preserve">počet ucelených </w:t>
      </w:r>
      <w:r w:rsidR="007402D6">
        <w:t xml:space="preserve">opakujících se </w:t>
      </w:r>
      <w:r>
        <w:t>úseků kódu.</w:t>
      </w:r>
    </w:p>
    <w:p w14:paraId="4EE679A9" w14:textId="77777777" w:rsidR="00A40144" w:rsidRDefault="00A40144" w:rsidP="00A40144">
      <w:pPr>
        <w:pStyle w:val="Obrzek"/>
        <w:keepNext/>
      </w:pPr>
      <w:r>
        <w:rPr>
          <w:noProof/>
        </w:rPr>
        <w:lastRenderedPageBreak/>
        <w:drawing>
          <wp:inline distT="0" distB="0" distL="0" distR="0" wp14:anchorId="5A363B4C" wp14:editId="67E5E199">
            <wp:extent cx="1813528" cy="1883664"/>
            <wp:effectExtent l="0" t="0" r="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pic:nvPicPr>
                  <pic:blipFill>
                    <a:blip r:embed="rId91">
                      <a:extLst>
                        <a:ext uri="{28A0092B-C50C-407E-A947-70E740481C1C}">
                          <a14:useLocalDpi xmlns:a14="http://schemas.microsoft.com/office/drawing/2010/main" val="0"/>
                        </a:ext>
                      </a:extLst>
                    </a:blip>
                    <a:stretch>
                      <a:fillRect/>
                    </a:stretch>
                  </pic:blipFill>
                  <pic:spPr>
                    <a:xfrm>
                      <a:off x="0" y="0"/>
                      <a:ext cx="1832245" cy="1903105"/>
                    </a:xfrm>
                    <a:prstGeom prst="rect">
                      <a:avLst/>
                    </a:prstGeom>
                  </pic:spPr>
                </pic:pic>
              </a:graphicData>
            </a:graphic>
          </wp:inline>
        </w:drawing>
      </w:r>
    </w:p>
    <w:p w14:paraId="469658F4" w14:textId="2ADD3673" w:rsidR="00A40144" w:rsidRDefault="00A40144" w:rsidP="00A40144">
      <w:pPr>
        <w:pStyle w:val="Titulek"/>
      </w:pPr>
      <w:bookmarkStart w:id="227" w:name="_Ref219219134"/>
      <w:bookmarkStart w:id="228" w:name="_Toc221174175"/>
      <w:r>
        <w:t xml:space="preserve">Obrázek </w:t>
      </w:r>
      <w:fldSimple w:instr=" SEQ Obrázek \* ARABIC ">
        <w:r w:rsidR="00522561">
          <w:rPr>
            <w:noProof/>
          </w:rPr>
          <w:t>70</w:t>
        </w:r>
      </w:fldSimple>
      <w:bookmarkEnd w:id="227"/>
      <w:r>
        <w:t xml:space="preserve"> Informace o duplicitách v určitém souboru</w:t>
      </w:r>
      <w:bookmarkEnd w:id="228"/>
    </w:p>
    <w:p w14:paraId="71CDA30E" w14:textId="64EAAEA0" w:rsidR="00555CF4" w:rsidRDefault="00737EA4" w:rsidP="00555CF4">
      <w:r>
        <w:t xml:space="preserve">Nástroj v sekci duplicit obsahuje menu, kde lze </w:t>
      </w:r>
      <w:r w:rsidR="00555CF4">
        <w:t>vidět jednotlivé rozřazení do „Density“, „Duplicated Lines“, „Duplicated Blocks“ a „Duplicated Files“.</w:t>
      </w:r>
      <w:r>
        <w:t xml:space="preserve"> Již v tomto menu lze vidět u jednotlivých možností hodnoty.</w:t>
      </w:r>
    </w:p>
    <w:p w14:paraId="3103FD4A" w14:textId="29B918D8" w:rsidR="00737EA4" w:rsidRDefault="00737EA4" w:rsidP="00737EA4">
      <w:r>
        <w:t>V možnosti „Density“ bylo vidět jak procento duplicit, které činilo 6</w:t>
      </w:r>
      <w:r w:rsidR="00702B0E">
        <w:t>,</w:t>
      </w:r>
      <w:r w:rsidR="000A61DD">
        <w:t>3 %</w:t>
      </w:r>
      <w:r>
        <w:t xml:space="preserve">, tak jednotlivé </w:t>
      </w:r>
      <w:r w:rsidR="00094688">
        <w:t>soubory,</w:t>
      </w:r>
      <w:r>
        <w:t xml:space="preserve"> </w:t>
      </w:r>
      <w:r w:rsidR="00992FFB">
        <w:t>kde</w:t>
      </w:r>
      <w:r>
        <w:t xml:space="preserve"> u každého z nich bylo uvedeno procento duplicitních </w:t>
      </w:r>
      <w:r w:rsidR="00B81DD7">
        <w:t>a jejich celkový</w:t>
      </w:r>
      <w:r>
        <w:t xml:space="preserve"> počet. </w:t>
      </w:r>
      <w:r w:rsidR="0040022A">
        <w:t xml:space="preserve">Zobrazení bylo </w:t>
      </w:r>
      <w:r w:rsidR="00D3193F">
        <w:t xml:space="preserve">řešeno </w:t>
      </w:r>
      <w:r w:rsidR="0040022A">
        <w:t xml:space="preserve">pomocí listu. </w:t>
      </w:r>
      <w:r>
        <w:t xml:space="preserve">Část tohoto výpisu lze vidět na obrázku </w:t>
      </w:r>
      <w:r w:rsidR="00A637D6">
        <w:fldChar w:fldCharType="begin"/>
      </w:r>
      <w:r w:rsidR="00A637D6">
        <w:instrText xml:space="preserve"> REF _Ref219220158 \h \# 0 </w:instrText>
      </w:r>
      <w:r w:rsidR="00A637D6">
        <w:fldChar w:fldCharType="separate"/>
      </w:r>
      <w:r w:rsidR="00A637D6">
        <w:rPr>
          <w:noProof/>
        </w:rPr>
        <w:t>71</w:t>
      </w:r>
      <w:r w:rsidR="00A637D6">
        <w:fldChar w:fldCharType="end"/>
      </w:r>
      <w:r>
        <w:t>.</w:t>
      </w:r>
    </w:p>
    <w:p w14:paraId="10C0B83B" w14:textId="77777777" w:rsidR="00737EA4" w:rsidRDefault="00737EA4" w:rsidP="00737EA4">
      <w:pPr>
        <w:pStyle w:val="Obrzek"/>
        <w:keepNext/>
      </w:pPr>
      <w:r>
        <w:rPr>
          <w:noProof/>
        </w:rPr>
        <w:drawing>
          <wp:inline distT="0" distB="0" distL="0" distR="0" wp14:anchorId="6A502859" wp14:editId="6A3C4C19">
            <wp:extent cx="5219700" cy="1925955"/>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pic:nvPicPr>
                  <pic:blipFill>
                    <a:blip r:embed="rId92">
                      <a:extLst>
                        <a:ext uri="{28A0092B-C50C-407E-A947-70E740481C1C}">
                          <a14:useLocalDpi xmlns:a14="http://schemas.microsoft.com/office/drawing/2010/main" val="0"/>
                        </a:ext>
                      </a:extLst>
                    </a:blip>
                    <a:stretch>
                      <a:fillRect/>
                    </a:stretch>
                  </pic:blipFill>
                  <pic:spPr>
                    <a:xfrm>
                      <a:off x="0" y="0"/>
                      <a:ext cx="5219700" cy="1925955"/>
                    </a:xfrm>
                    <a:prstGeom prst="rect">
                      <a:avLst/>
                    </a:prstGeom>
                  </pic:spPr>
                </pic:pic>
              </a:graphicData>
            </a:graphic>
          </wp:inline>
        </w:drawing>
      </w:r>
    </w:p>
    <w:p w14:paraId="0DC677C3" w14:textId="153DE9A2" w:rsidR="00737EA4" w:rsidRDefault="00737EA4" w:rsidP="00737EA4">
      <w:pPr>
        <w:pStyle w:val="Titulek"/>
      </w:pPr>
      <w:bookmarkStart w:id="229" w:name="_Ref219220158"/>
      <w:bookmarkStart w:id="230" w:name="_Toc221174176"/>
      <w:r>
        <w:t xml:space="preserve">Obrázek </w:t>
      </w:r>
      <w:fldSimple w:instr=" SEQ Obrázek \* ARABIC ">
        <w:r w:rsidR="00522561">
          <w:rPr>
            <w:noProof/>
          </w:rPr>
          <w:t>71</w:t>
        </w:r>
      </w:fldSimple>
      <w:bookmarkEnd w:id="229"/>
      <w:r>
        <w:t xml:space="preserve"> Část seznamu souborů, ve kterých se vyskytují duplicity</w:t>
      </w:r>
      <w:bookmarkEnd w:id="230"/>
    </w:p>
    <w:p w14:paraId="2DB1BC1A" w14:textId="73F6AE0B" w:rsidR="006A6ADA" w:rsidRDefault="00A34C49" w:rsidP="006A6ADA">
      <w:r>
        <w:t>Každý soubor obsahoval i více informací. Po rozkliknutí prvního souboru se zobrazila část kódu, k</w:t>
      </w:r>
      <w:r w:rsidR="003B055F">
        <w:t xml:space="preserve">terý je </w:t>
      </w:r>
      <w:proofErr w:type="gramStart"/>
      <w:r w:rsidR="003B055F">
        <w:t>100%</w:t>
      </w:r>
      <w:proofErr w:type="gramEnd"/>
      <w:r w:rsidR="003B055F">
        <w:t xml:space="preserve"> duplicitní, což je indikováno šedým pruhem a čísel řádků. Červené podtržení na řádcích </w:t>
      </w:r>
      <w:r w:rsidR="005019AF">
        <w:t xml:space="preserve">9 a </w:t>
      </w:r>
      <w:r w:rsidR="003B055F">
        <w:t>1</w:t>
      </w:r>
      <w:r w:rsidR="005019AF">
        <w:t>0</w:t>
      </w:r>
      <w:r w:rsidR="003B055F">
        <w:t xml:space="preserve"> až 13 signalizuje nalezenou chybu. Chyby jsou popsány pod šedými tečkami vedle čísel řádků.</w:t>
      </w:r>
      <w:r w:rsidR="005019AF">
        <w:t xml:space="preserve"> Na řádku 9 pod tečkou nástroj informuje, že daný řádek vykazuje nedostatky v čitelnosti záměru, neboť zapsaný kód </w:t>
      </w:r>
      <w:r w:rsidR="005019AF">
        <w:lastRenderedPageBreak/>
        <w:t>nedává z logického hlediska smysl.</w:t>
      </w:r>
      <w:r w:rsidR="00875490">
        <w:t xml:space="preserve"> A na řádcích 10 až 13 kód vykazuje nedostatky v jednotnosti kódu, neboť jeho zápis je v rozporu s běžnými programátorskými zvyklostmi.</w:t>
      </w:r>
      <w:r w:rsidR="002A0F6C">
        <w:t xml:space="preserve"> Tento výpis lze vidět na obrázku </w:t>
      </w:r>
      <w:r w:rsidR="005C3623">
        <w:fldChar w:fldCharType="begin"/>
      </w:r>
      <w:r w:rsidR="005C3623">
        <w:instrText xml:space="preserve"> REF _Ref219222326 \h \# 0 </w:instrText>
      </w:r>
      <w:r w:rsidR="005C3623">
        <w:fldChar w:fldCharType="separate"/>
      </w:r>
      <w:r w:rsidR="005C3623">
        <w:rPr>
          <w:noProof/>
        </w:rPr>
        <w:t>72</w:t>
      </w:r>
      <w:r w:rsidR="005C3623">
        <w:fldChar w:fldCharType="end"/>
      </w:r>
      <w:r w:rsidR="002A0F6C">
        <w:t>.</w:t>
      </w:r>
    </w:p>
    <w:p w14:paraId="0E7EFFDE" w14:textId="77777777" w:rsidR="00414A89" w:rsidRDefault="00414A89" w:rsidP="00414A89">
      <w:pPr>
        <w:pStyle w:val="Obrzek"/>
        <w:keepNext/>
      </w:pPr>
      <w:r>
        <w:rPr>
          <w:noProof/>
        </w:rPr>
        <w:drawing>
          <wp:inline distT="0" distB="0" distL="0" distR="0" wp14:anchorId="6D470BAD" wp14:editId="45CBF0E4">
            <wp:extent cx="5219700" cy="297942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pic:nvPicPr>
                  <pic:blipFill>
                    <a:blip r:embed="rId93">
                      <a:extLst>
                        <a:ext uri="{28A0092B-C50C-407E-A947-70E740481C1C}">
                          <a14:useLocalDpi xmlns:a14="http://schemas.microsoft.com/office/drawing/2010/main" val="0"/>
                        </a:ext>
                      </a:extLst>
                    </a:blip>
                    <a:stretch>
                      <a:fillRect/>
                    </a:stretch>
                  </pic:blipFill>
                  <pic:spPr>
                    <a:xfrm>
                      <a:off x="0" y="0"/>
                      <a:ext cx="5219700" cy="2979420"/>
                    </a:xfrm>
                    <a:prstGeom prst="rect">
                      <a:avLst/>
                    </a:prstGeom>
                  </pic:spPr>
                </pic:pic>
              </a:graphicData>
            </a:graphic>
          </wp:inline>
        </w:drawing>
      </w:r>
    </w:p>
    <w:p w14:paraId="45A907BB" w14:textId="7C893FE8" w:rsidR="00414A89" w:rsidRPr="006A6ADA" w:rsidRDefault="00414A89" w:rsidP="00414A89">
      <w:pPr>
        <w:pStyle w:val="Titulek"/>
      </w:pPr>
      <w:bookmarkStart w:id="231" w:name="_Ref219222326"/>
      <w:bookmarkStart w:id="232" w:name="_Toc221174177"/>
      <w:r>
        <w:t xml:space="preserve">Obrázek </w:t>
      </w:r>
      <w:fldSimple w:instr=" SEQ Obrázek \* ARABIC ">
        <w:r w:rsidR="00522561">
          <w:rPr>
            <w:noProof/>
          </w:rPr>
          <w:t>72</w:t>
        </w:r>
      </w:fldSimple>
      <w:bookmarkEnd w:id="231"/>
      <w:r>
        <w:t xml:space="preserve"> Výpis kódu s duplicitami</w:t>
      </w:r>
      <w:bookmarkEnd w:id="232"/>
    </w:p>
    <w:p w14:paraId="61CF273A" w14:textId="01DED4DD" w:rsidR="007D4A7E" w:rsidRDefault="0040022A" w:rsidP="006E24F7">
      <w:r>
        <w:t>Kromě zobrazení pomocí listu byly na výběr další dvě možnosti zobrazení</w:t>
      </w:r>
      <w:r w:rsidR="008810BE">
        <w:t>,</w:t>
      </w:r>
      <w:r>
        <w:t xml:space="preserve"> a to „Tree“ a „Treemap“</w:t>
      </w:r>
      <w:r w:rsidR="006F5BDA">
        <w:t>.</w:t>
      </w:r>
      <w:r w:rsidR="007D4A7E">
        <w:t xml:space="preserve"> </w:t>
      </w:r>
    </w:p>
    <w:p w14:paraId="180FBACD" w14:textId="429CFFBA" w:rsidR="007D4A7E" w:rsidRDefault="007D4A7E" w:rsidP="006E24F7">
      <w:r>
        <w:t>Pod možností „Tree“ nebyly vypsány jednotlivé soubory</w:t>
      </w:r>
      <w:r w:rsidR="00D90621">
        <w:t>, které obsahují duplicity</w:t>
      </w:r>
      <w:r>
        <w:t>, ale všechny byly v</w:t>
      </w:r>
      <w:r w:rsidR="00D90621">
        <w:t> </w:t>
      </w:r>
      <w:r>
        <w:t>adresářích</w:t>
      </w:r>
      <w:r w:rsidR="00D90621">
        <w:t xml:space="preserve">, viz obrázek </w:t>
      </w:r>
      <w:r w:rsidR="00D94C5C">
        <w:fldChar w:fldCharType="begin"/>
      </w:r>
      <w:r w:rsidR="00D94C5C">
        <w:instrText xml:space="preserve"> REF _Ref219222594 \h \# 0 </w:instrText>
      </w:r>
      <w:r w:rsidR="00D94C5C">
        <w:fldChar w:fldCharType="separate"/>
      </w:r>
      <w:r w:rsidR="00D94C5C">
        <w:rPr>
          <w:noProof/>
        </w:rPr>
        <w:t>73</w:t>
      </w:r>
      <w:r w:rsidR="00D94C5C">
        <w:fldChar w:fldCharType="end"/>
      </w:r>
      <w:r>
        <w:t>.</w:t>
      </w:r>
    </w:p>
    <w:p w14:paraId="735B2192" w14:textId="77777777" w:rsidR="00306051" w:rsidRDefault="00306051" w:rsidP="00306051">
      <w:pPr>
        <w:pStyle w:val="Obrzek"/>
        <w:keepNext/>
      </w:pPr>
      <w:r>
        <w:rPr>
          <w:noProof/>
        </w:rPr>
        <w:drawing>
          <wp:inline distT="0" distB="0" distL="0" distR="0" wp14:anchorId="4483C44A" wp14:editId="57A93728">
            <wp:extent cx="5219700" cy="1763395"/>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pic:cNvPicPr/>
                  </pic:nvPicPr>
                  <pic:blipFill>
                    <a:blip r:embed="rId94">
                      <a:extLst>
                        <a:ext uri="{28A0092B-C50C-407E-A947-70E740481C1C}">
                          <a14:useLocalDpi xmlns:a14="http://schemas.microsoft.com/office/drawing/2010/main" val="0"/>
                        </a:ext>
                      </a:extLst>
                    </a:blip>
                    <a:stretch>
                      <a:fillRect/>
                    </a:stretch>
                  </pic:blipFill>
                  <pic:spPr>
                    <a:xfrm>
                      <a:off x="0" y="0"/>
                      <a:ext cx="5219700" cy="1763395"/>
                    </a:xfrm>
                    <a:prstGeom prst="rect">
                      <a:avLst/>
                    </a:prstGeom>
                  </pic:spPr>
                </pic:pic>
              </a:graphicData>
            </a:graphic>
          </wp:inline>
        </w:drawing>
      </w:r>
    </w:p>
    <w:p w14:paraId="34E7C983" w14:textId="62E162E7" w:rsidR="00306051" w:rsidRDefault="00306051" w:rsidP="00306051">
      <w:pPr>
        <w:pStyle w:val="Titulek"/>
      </w:pPr>
      <w:bookmarkStart w:id="233" w:name="_Ref219222594"/>
      <w:bookmarkStart w:id="234" w:name="_Toc221174178"/>
      <w:r>
        <w:t xml:space="preserve">Obrázek </w:t>
      </w:r>
      <w:fldSimple w:instr=" SEQ Obrázek \* ARABIC ">
        <w:r w:rsidR="00522561">
          <w:rPr>
            <w:noProof/>
          </w:rPr>
          <w:t>73</w:t>
        </w:r>
      </w:fldSimple>
      <w:bookmarkEnd w:id="233"/>
      <w:r>
        <w:t xml:space="preserve"> Zobrazení duplicit pomocí „Tree“</w:t>
      </w:r>
      <w:bookmarkEnd w:id="234"/>
    </w:p>
    <w:p w14:paraId="6B41E045" w14:textId="6D4F6793" w:rsidR="003723DC" w:rsidRDefault="004363AD" w:rsidP="003723DC">
      <w:r>
        <w:lastRenderedPageBreak/>
        <w:t>P</w:t>
      </w:r>
      <w:r w:rsidR="003723DC">
        <w:t xml:space="preserve">oslední možnost „Treemap“ zobrazuje hierarchickou mapu projektu, která vizualizuje distribuci duplicitního kódu. Velikost jednotlivých bloků odpovídá rozsahu kódu (počet řádků) v daných modulech, zatímco barva indikuje míru duplicity. Z grafu je patrné, že největší modul „frontend“ vykazuje přijatelnou míru duplicit (zelená barva), zatímco složka „test“ představuje oblast s vyšším technickým dluhem (oranžová barva), kde by bylo vhodné provést </w:t>
      </w:r>
      <w:r w:rsidR="005147D0">
        <w:t>optimalizaci vnitřní struktury</w:t>
      </w:r>
      <w:r w:rsidR="003723DC">
        <w:t xml:space="preserve"> pro zvýšen</w:t>
      </w:r>
      <w:r w:rsidR="00C06C69">
        <w:t>í</w:t>
      </w:r>
      <w:r w:rsidR="003723DC">
        <w:t xml:space="preserve"> efektivity </w:t>
      </w:r>
      <w:r w:rsidR="005147D0">
        <w:t>ú</w:t>
      </w:r>
      <w:r w:rsidR="003723DC">
        <w:t>držby</w:t>
      </w:r>
      <w:r w:rsidR="003A2DF9">
        <w:t xml:space="preserve"> (v</w:t>
      </w:r>
      <w:r w:rsidR="006B02BE">
        <w:t xml:space="preserve">iz obrázek </w:t>
      </w:r>
      <w:r w:rsidR="00371EC9">
        <w:fldChar w:fldCharType="begin"/>
      </w:r>
      <w:r w:rsidR="00371EC9">
        <w:instrText xml:space="preserve"> REF _Ref219223465 \h \# 0 </w:instrText>
      </w:r>
      <w:r w:rsidR="00371EC9">
        <w:fldChar w:fldCharType="separate"/>
      </w:r>
      <w:r w:rsidR="00371EC9">
        <w:rPr>
          <w:noProof/>
        </w:rPr>
        <w:t>74</w:t>
      </w:r>
      <w:r w:rsidR="00371EC9">
        <w:fldChar w:fldCharType="end"/>
      </w:r>
      <w:r w:rsidR="003A2DF9">
        <w:t>)</w:t>
      </w:r>
      <w:r w:rsidR="006B02BE">
        <w:t>.</w:t>
      </w:r>
    </w:p>
    <w:p w14:paraId="1C64F37D" w14:textId="77777777" w:rsidR="00DA03F6" w:rsidRDefault="00DA03F6" w:rsidP="00DA03F6">
      <w:pPr>
        <w:pStyle w:val="Obrzek"/>
        <w:keepNext/>
      </w:pPr>
      <w:r>
        <w:rPr>
          <w:noProof/>
        </w:rPr>
        <w:drawing>
          <wp:inline distT="0" distB="0" distL="0" distR="0" wp14:anchorId="4D7711B4" wp14:editId="522BE82E">
            <wp:extent cx="5219700" cy="2911475"/>
            <wp:effectExtent l="0" t="0" r="0" b="317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pic:nvPicPr>
                  <pic:blipFill>
                    <a:blip r:embed="rId95">
                      <a:extLst>
                        <a:ext uri="{28A0092B-C50C-407E-A947-70E740481C1C}">
                          <a14:useLocalDpi xmlns:a14="http://schemas.microsoft.com/office/drawing/2010/main" val="0"/>
                        </a:ext>
                      </a:extLst>
                    </a:blip>
                    <a:stretch>
                      <a:fillRect/>
                    </a:stretch>
                  </pic:blipFill>
                  <pic:spPr>
                    <a:xfrm>
                      <a:off x="0" y="0"/>
                      <a:ext cx="5219700" cy="2911475"/>
                    </a:xfrm>
                    <a:prstGeom prst="rect">
                      <a:avLst/>
                    </a:prstGeom>
                  </pic:spPr>
                </pic:pic>
              </a:graphicData>
            </a:graphic>
          </wp:inline>
        </w:drawing>
      </w:r>
    </w:p>
    <w:p w14:paraId="58593C4B" w14:textId="1E3C06C0" w:rsidR="001B0EE6" w:rsidRDefault="00DA03F6" w:rsidP="00DA03F6">
      <w:pPr>
        <w:pStyle w:val="Titulek"/>
      </w:pPr>
      <w:bookmarkStart w:id="235" w:name="_Ref219223465"/>
      <w:bookmarkStart w:id="236" w:name="_Toc221174179"/>
      <w:r>
        <w:t xml:space="preserve">Obrázek </w:t>
      </w:r>
      <w:fldSimple w:instr=" SEQ Obrázek \* ARABIC ">
        <w:r w:rsidR="00522561">
          <w:rPr>
            <w:noProof/>
          </w:rPr>
          <w:t>74</w:t>
        </w:r>
      </w:fldSimple>
      <w:bookmarkEnd w:id="235"/>
      <w:r>
        <w:t xml:space="preserve"> „Treemap“ zobrazení duplicit</w:t>
      </w:r>
      <w:bookmarkEnd w:id="236"/>
    </w:p>
    <w:p w14:paraId="6C857ED1" w14:textId="1A4567E4" w:rsidR="00931FA5" w:rsidRDefault="00552D04" w:rsidP="00931FA5">
      <w:r>
        <w:t>V rámci nástroje jsou poslední sekcí tzv.</w:t>
      </w:r>
      <w:r w:rsidR="00931FA5">
        <w:t xml:space="preserve"> „Security Hotspots“, tedy metrika, podle které SonarQube identifikuje potenciálně citlivá místa v kódu, jež vyžadují manuální posouzení vývojářem.</w:t>
      </w:r>
    </w:p>
    <w:p w14:paraId="2CA04839" w14:textId="2C5D4DF7" w:rsidR="00CE2681" w:rsidRDefault="00CE2681" w:rsidP="00931FA5">
      <w:r>
        <w:t xml:space="preserve">Nalezené incidenty byly zařazeny podle priority od nejvyšší po nejnižší. </w:t>
      </w:r>
      <w:r w:rsidR="00570065">
        <w:t>Priorita určuje, jak naléhavě je potřeba kód prověřit.</w:t>
      </w:r>
      <w:r w:rsidR="00A72630">
        <w:t xml:space="preserve"> Tato klasifikace vychází z uznávaných standardů, jako jsou OWASP Top 10 nebo CWE Top 25</w:t>
      </w:r>
      <w:r w:rsidR="00460E2C">
        <w:t xml:space="preserve"> </w:t>
      </w:r>
      <w:r w:rsidR="00460E2C">
        <w:fldChar w:fldCharType="begin"/>
      </w:r>
      <w:r w:rsidR="00460E2C">
        <w:instrText xml:space="preserve"> REF _Ref219825002 \r \h </w:instrText>
      </w:r>
      <w:r w:rsidR="00460E2C">
        <w:fldChar w:fldCharType="separate"/>
      </w:r>
      <w:r w:rsidR="00460E2C">
        <w:t>[73]</w:t>
      </w:r>
      <w:r w:rsidR="00460E2C">
        <w:fldChar w:fldCharType="end"/>
      </w:r>
      <w:r w:rsidR="00A72630">
        <w:t>.</w:t>
      </w:r>
    </w:p>
    <w:p w14:paraId="1284CAE3" w14:textId="55B8AED0" w:rsidR="00460E2C" w:rsidRDefault="00FC36C2" w:rsidP="00931FA5">
      <w:r>
        <w:t>Pro vybranou zranitelnou aplikaci nástroj nalezl do priority „Hight“ 171 zranitelností pod názvem „Authentication“</w:t>
      </w:r>
      <w:r w:rsidR="007E6F99">
        <w:t>, kde byly převážně zranitelnosti pevně zakódovaného hesla (CWE-259)</w:t>
      </w:r>
      <w:r>
        <w:t xml:space="preserve"> a 9 „Cross-Site Scripting“.</w:t>
      </w:r>
      <w:r w:rsidR="007E6F99">
        <w:t xml:space="preserve"> Priorita „Medium“ </w:t>
      </w:r>
      <w:r w:rsidR="009126C3">
        <w:t xml:space="preserve">zahrnuje 10 případů rizika </w:t>
      </w:r>
      <w:r w:rsidR="009126C3">
        <w:rPr>
          <w:b/>
          <w:bCs/>
        </w:rPr>
        <w:t>Denial of Service</w:t>
      </w:r>
      <w:r w:rsidR="009126C3">
        <w:t xml:space="preserve"> (odmítnutí služby), 6 případů </w:t>
      </w:r>
      <w:r w:rsidR="009126C3">
        <w:rPr>
          <w:b/>
          <w:bCs/>
        </w:rPr>
        <w:t>Code Injection</w:t>
      </w:r>
      <w:r w:rsidR="009126C3">
        <w:t xml:space="preserve"> (vkládání kódu) a 11 nálezů souvisejících se </w:t>
      </w:r>
      <w:r w:rsidR="009126C3">
        <w:rPr>
          <w:b/>
          <w:bCs/>
        </w:rPr>
        <w:t>slabým šifrováním</w:t>
      </w:r>
      <w:r w:rsidR="009126C3">
        <w:t xml:space="preserve">. Tyto chyby jsou sice závažné, ale </w:t>
      </w:r>
      <w:r w:rsidR="009126C3">
        <w:lastRenderedPageBreak/>
        <w:t>jejich zneužití často vyžaduje specifické podmínky nebo složitější přípravu útočníka. A jako poslední priorita „Low“ obsahovala 42 nálezů v oblasti šifrování citlivých dat a 2 chyby v zabezpečení konfigurace.</w:t>
      </w:r>
    </w:p>
    <w:p w14:paraId="291741B2" w14:textId="3BBFF122" w:rsidR="006E69C4" w:rsidRDefault="006E69C4" w:rsidP="00931FA5">
      <w:r>
        <w:t>Každá zranitelnost měla tři specializované záložky, které vedou analytika k informovanému rozhodnutí:</w:t>
      </w:r>
    </w:p>
    <w:p w14:paraId="4D92887B" w14:textId="7632FF2C" w:rsidR="006E69C4" w:rsidRDefault="006E69C4" w:rsidP="000D42A5">
      <w:pPr>
        <w:pStyle w:val="Odstavecseseznamem"/>
        <w:numPr>
          <w:ilvl w:val="0"/>
          <w:numId w:val="27"/>
        </w:numPr>
        <w:spacing w:line="360" w:lineRule="auto"/>
      </w:pPr>
      <w:r w:rsidRPr="000D42A5">
        <w:rPr>
          <w:b/>
          <w:bCs/>
        </w:rPr>
        <w:t>„What’s the risk?“</w:t>
      </w:r>
      <w:r w:rsidR="00F56AA0">
        <w:t xml:space="preserve"> – Karta, která vysvětlovala teoretické pozadí a důvody, proč byl daný úsek kódu označen jako potenciálně nezabezpečený</w:t>
      </w:r>
      <w:r w:rsidR="00FE65E4">
        <w:t xml:space="preserve">, viz </w:t>
      </w:r>
      <w:r w:rsidR="00C64FC1">
        <w:br/>
      </w:r>
      <w:r w:rsidR="00FE65E4">
        <w:t xml:space="preserve">obrázek </w:t>
      </w:r>
      <w:r w:rsidR="00255189">
        <w:fldChar w:fldCharType="begin"/>
      </w:r>
      <w:r w:rsidR="00255189">
        <w:instrText xml:space="preserve"> REF _Ref219826819 \h \# 0 </w:instrText>
      </w:r>
      <w:r w:rsidR="00255189">
        <w:fldChar w:fldCharType="separate"/>
      </w:r>
      <w:r w:rsidR="00255189">
        <w:rPr>
          <w:noProof/>
        </w:rPr>
        <w:t>75</w:t>
      </w:r>
      <w:r w:rsidR="00255189">
        <w:fldChar w:fldCharType="end"/>
      </w:r>
      <w:r w:rsidR="00F56AA0">
        <w:t>.</w:t>
      </w:r>
    </w:p>
    <w:p w14:paraId="44D596E4" w14:textId="7E473383" w:rsidR="00F56AA0" w:rsidRDefault="00F56AA0" w:rsidP="000D42A5">
      <w:pPr>
        <w:pStyle w:val="Odstavecseseznamem"/>
        <w:numPr>
          <w:ilvl w:val="0"/>
          <w:numId w:val="27"/>
        </w:numPr>
        <w:spacing w:line="360" w:lineRule="auto"/>
      </w:pPr>
      <w:r w:rsidRPr="000D42A5">
        <w:rPr>
          <w:b/>
          <w:bCs/>
        </w:rPr>
        <w:t>„Assess the risk“</w:t>
      </w:r>
      <w:r>
        <w:t xml:space="preserve"> – Zde byly formulovány kontrolní otázky, které měly pomoct určit, zda </w:t>
      </w:r>
      <w:r w:rsidR="00E46C31">
        <w:t>byl</w:t>
      </w:r>
      <w:r>
        <w:t xml:space="preserve"> zvýrazněný kód v daném konkrétním prostředí skutečně zneužitelný, nebo zda se jedn</w:t>
      </w:r>
      <w:r w:rsidR="00E46C31">
        <w:t>alo</w:t>
      </w:r>
      <w:r>
        <w:t xml:space="preserve"> o bezpečné využití</w:t>
      </w:r>
      <w:r w:rsidR="00633C24">
        <w:t xml:space="preserve"> vykazující pouze</w:t>
      </w:r>
      <w:r>
        <w:t xml:space="preserve"> znaky rizikového vzoru.</w:t>
      </w:r>
      <w:r w:rsidR="00593238">
        <w:t xml:space="preserve"> Tuto kartu lze vidět na obrázku </w:t>
      </w:r>
      <w:r w:rsidR="004D57B8">
        <w:fldChar w:fldCharType="begin"/>
      </w:r>
      <w:r w:rsidR="004D57B8">
        <w:instrText xml:space="preserve"> REF _Ref219826912 \h |# 0 </w:instrText>
      </w:r>
      <w:r w:rsidR="004D57B8">
        <w:fldChar w:fldCharType="separate"/>
      </w:r>
      <w:r w:rsidR="004D57B8">
        <w:rPr>
          <w:noProof/>
        </w:rPr>
        <w:t>76</w:t>
      </w:r>
      <w:r w:rsidR="004D57B8">
        <w:fldChar w:fldCharType="end"/>
      </w:r>
      <w:r w:rsidR="00593238">
        <w:t>.</w:t>
      </w:r>
    </w:p>
    <w:p w14:paraId="54C78CAF" w14:textId="0C903383" w:rsidR="00950F42" w:rsidRDefault="00950F42" w:rsidP="000D42A5">
      <w:pPr>
        <w:pStyle w:val="Odstavecseseznamem"/>
        <w:numPr>
          <w:ilvl w:val="0"/>
          <w:numId w:val="27"/>
        </w:numPr>
        <w:spacing w:line="360" w:lineRule="auto"/>
      </w:pPr>
      <w:r w:rsidRPr="000D42A5">
        <w:rPr>
          <w:b/>
          <w:bCs/>
        </w:rPr>
        <w:t>„How can you fix it?“</w:t>
      </w:r>
      <w:r>
        <w:t xml:space="preserve"> – Tato karta poskytovala doporučené postupy a</w:t>
      </w:r>
      <w:r w:rsidR="00633C24">
        <w:t> </w:t>
      </w:r>
      <w:r>
        <w:t>příklady bezpečného kódování, které slouží jako návod pro opravu. Dodržení těchto standardů zajišťuje, že nová verze kódu již nebude obsahovat původní slabinu.</w:t>
      </w:r>
      <w:r w:rsidR="00151996">
        <w:t xml:space="preserve"> Část výpisu lze vidět na obrázku </w:t>
      </w:r>
      <w:r w:rsidR="00460237">
        <w:fldChar w:fldCharType="begin"/>
      </w:r>
      <w:r w:rsidR="00460237">
        <w:instrText xml:space="preserve"> REF _Ref219827004 \h \# 0 </w:instrText>
      </w:r>
      <w:r w:rsidR="00460237">
        <w:fldChar w:fldCharType="separate"/>
      </w:r>
      <w:r w:rsidR="00460237">
        <w:rPr>
          <w:noProof/>
        </w:rPr>
        <w:t>77</w:t>
      </w:r>
      <w:r w:rsidR="00460237">
        <w:fldChar w:fldCharType="end"/>
      </w:r>
      <w:r w:rsidR="00151996">
        <w:t>.</w:t>
      </w:r>
    </w:p>
    <w:p w14:paraId="6639AE3F" w14:textId="77777777" w:rsidR="00FE65E4" w:rsidRDefault="00FE65E4" w:rsidP="00FE65E4">
      <w:pPr>
        <w:pStyle w:val="Obrzek"/>
        <w:keepNext/>
      </w:pPr>
      <w:r>
        <w:rPr>
          <w:noProof/>
        </w:rPr>
        <w:drawing>
          <wp:inline distT="0" distB="0" distL="0" distR="0" wp14:anchorId="6C7DBABB" wp14:editId="5D5D9B4A">
            <wp:extent cx="5219700" cy="217551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pic:nvPicPr>
                  <pic:blipFill>
                    <a:blip r:embed="rId96">
                      <a:extLst>
                        <a:ext uri="{28A0092B-C50C-407E-A947-70E740481C1C}">
                          <a14:useLocalDpi xmlns:a14="http://schemas.microsoft.com/office/drawing/2010/main" val="0"/>
                        </a:ext>
                      </a:extLst>
                    </a:blip>
                    <a:stretch>
                      <a:fillRect/>
                    </a:stretch>
                  </pic:blipFill>
                  <pic:spPr>
                    <a:xfrm>
                      <a:off x="0" y="0"/>
                      <a:ext cx="5219700" cy="2175510"/>
                    </a:xfrm>
                    <a:prstGeom prst="rect">
                      <a:avLst/>
                    </a:prstGeom>
                  </pic:spPr>
                </pic:pic>
              </a:graphicData>
            </a:graphic>
          </wp:inline>
        </w:drawing>
      </w:r>
    </w:p>
    <w:p w14:paraId="50AF007F" w14:textId="64DDF514" w:rsidR="000D42A5" w:rsidRDefault="00FE65E4" w:rsidP="00FE65E4">
      <w:pPr>
        <w:pStyle w:val="Titulek"/>
      </w:pPr>
      <w:bookmarkStart w:id="237" w:name="_Ref219826819"/>
      <w:bookmarkStart w:id="238" w:name="_Toc221174180"/>
      <w:r>
        <w:t xml:space="preserve">Obrázek </w:t>
      </w:r>
      <w:fldSimple w:instr=" SEQ Obrázek \* ARABIC ">
        <w:r w:rsidR="00522561">
          <w:rPr>
            <w:noProof/>
          </w:rPr>
          <w:t>75</w:t>
        </w:r>
      </w:fldSimple>
      <w:bookmarkEnd w:id="237"/>
      <w:r>
        <w:t xml:space="preserve"> Karta „What’s the risk?“ u </w:t>
      </w:r>
      <w:r w:rsidR="00BF2DDF">
        <w:t>vybraného hotspotu</w:t>
      </w:r>
      <w:bookmarkEnd w:id="238"/>
    </w:p>
    <w:p w14:paraId="3966113C" w14:textId="77777777" w:rsidR="00CE2E8F" w:rsidRDefault="00CE2E8F" w:rsidP="00CE2E8F">
      <w:pPr>
        <w:pStyle w:val="Obrzek"/>
        <w:keepNext/>
      </w:pPr>
      <w:r>
        <w:rPr>
          <w:noProof/>
        </w:rPr>
        <w:lastRenderedPageBreak/>
        <w:drawing>
          <wp:inline distT="0" distB="0" distL="0" distR="0" wp14:anchorId="0569428E" wp14:editId="611FA899">
            <wp:extent cx="5219700" cy="2030095"/>
            <wp:effectExtent l="0" t="0" r="0" b="825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pic:nvPicPr>
                  <pic:blipFill>
                    <a:blip r:embed="rId97">
                      <a:extLst>
                        <a:ext uri="{28A0092B-C50C-407E-A947-70E740481C1C}">
                          <a14:useLocalDpi xmlns:a14="http://schemas.microsoft.com/office/drawing/2010/main" val="0"/>
                        </a:ext>
                      </a:extLst>
                    </a:blip>
                    <a:stretch>
                      <a:fillRect/>
                    </a:stretch>
                  </pic:blipFill>
                  <pic:spPr>
                    <a:xfrm>
                      <a:off x="0" y="0"/>
                      <a:ext cx="5219700" cy="2030095"/>
                    </a:xfrm>
                    <a:prstGeom prst="rect">
                      <a:avLst/>
                    </a:prstGeom>
                  </pic:spPr>
                </pic:pic>
              </a:graphicData>
            </a:graphic>
          </wp:inline>
        </w:drawing>
      </w:r>
    </w:p>
    <w:p w14:paraId="72D11CBB" w14:textId="4D80CEDD" w:rsidR="00CE2E8F" w:rsidRDefault="00CE2E8F" w:rsidP="00CE2E8F">
      <w:pPr>
        <w:pStyle w:val="Titulek"/>
      </w:pPr>
      <w:bookmarkStart w:id="239" w:name="_Ref219826912"/>
      <w:bookmarkStart w:id="240" w:name="_Toc221174181"/>
      <w:r>
        <w:t xml:space="preserve">Obrázek </w:t>
      </w:r>
      <w:fldSimple w:instr=" SEQ Obrázek \* ARABIC ">
        <w:r w:rsidR="00522561">
          <w:rPr>
            <w:noProof/>
          </w:rPr>
          <w:t>76</w:t>
        </w:r>
      </w:fldSimple>
      <w:bookmarkEnd w:id="239"/>
      <w:r>
        <w:t xml:space="preserve"> Karta „Assess the risk“ u vybraného hotspotu</w:t>
      </w:r>
      <w:bookmarkEnd w:id="240"/>
    </w:p>
    <w:p w14:paraId="4A068566" w14:textId="77777777" w:rsidR="00C25153" w:rsidRDefault="00C25153" w:rsidP="00C25153">
      <w:pPr>
        <w:pStyle w:val="Obrzek"/>
        <w:keepNext/>
      </w:pPr>
      <w:r>
        <w:rPr>
          <w:noProof/>
        </w:rPr>
        <w:drawing>
          <wp:inline distT="0" distB="0" distL="0" distR="0" wp14:anchorId="718B63B4" wp14:editId="0A570D44">
            <wp:extent cx="3329762" cy="5074920"/>
            <wp:effectExtent l="0" t="0" r="444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pic:nvPicPr>
                  <pic:blipFill>
                    <a:blip r:embed="rId98">
                      <a:extLst>
                        <a:ext uri="{28A0092B-C50C-407E-A947-70E740481C1C}">
                          <a14:useLocalDpi xmlns:a14="http://schemas.microsoft.com/office/drawing/2010/main" val="0"/>
                        </a:ext>
                      </a:extLst>
                    </a:blip>
                    <a:stretch>
                      <a:fillRect/>
                    </a:stretch>
                  </pic:blipFill>
                  <pic:spPr>
                    <a:xfrm>
                      <a:off x="0" y="0"/>
                      <a:ext cx="3338514" cy="5088259"/>
                    </a:xfrm>
                    <a:prstGeom prst="rect">
                      <a:avLst/>
                    </a:prstGeom>
                  </pic:spPr>
                </pic:pic>
              </a:graphicData>
            </a:graphic>
          </wp:inline>
        </w:drawing>
      </w:r>
    </w:p>
    <w:p w14:paraId="3AE4647A" w14:textId="7F83CF50" w:rsidR="00C25153" w:rsidRDefault="00C25153" w:rsidP="00C25153">
      <w:pPr>
        <w:pStyle w:val="Titulek"/>
      </w:pPr>
      <w:bookmarkStart w:id="241" w:name="_Ref219827004"/>
      <w:bookmarkStart w:id="242" w:name="_Toc221174182"/>
      <w:r>
        <w:t xml:space="preserve">Obrázek </w:t>
      </w:r>
      <w:fldSimple w:instr=" SEQ Obrázek \* ARABIC ">
        <w:r w:rsidR="00522561">
          <w:rPr>
            <w:noProof/>
          </w:rPr>
          <w:t>77</w:t>
        </w:r>
      </w:fldSimple>
      <w:bookmarkEnd w:id="241"/>
      <w:r>
        <w:t xml:space="preserve"> Část výpisu z karty „How can I fix it?“ u vybraného hotpostu</w:t>
      </w:r>
      <w:bookmarkEnd w:id="242"/>
    </w:p>
    <w:p w14:paraId="39B3A3E0" w14:textId="5641AB65" w:rsidR="00CE7698" w:rsidRDefault="006C6491" w:rsidP="006C6491">
      <w:pPr>
        <w:pStyle w:val="Nadpis3"/>
      </w:pPr>
      <w:r>
        <w:lastRenderedPageBreak/>
        <w:t>CodeQL</w:t>
      </w:r>
    </w:p>
    <w:p w14:paraId="436556DB" w14:textId="0C5B4058" w:rsidR="000C4EC5" w:rsidRDefault="000C4EC5" w:rsidP="000C4EC5">
      <w:pPr>
        <w:pBdr>
          <w:top w:val="nil"/>
          <w:left w:val="nil"/>
          <w:bottom w:val="nil"/>
          <w:right w:val="nil"/>
          <w:between w:val="nil"/>
        </w:pBdr>
      </w:pPr>
      <w:r>
        <w:t xml:space="preserve">Dalším nástrojem, který byl otestován, byl nástroj </w:t>
      </w:r>
      <w:r w:rsidR="007416F8">
        <w:t>CodeQL</w:t>
      </w:r>
      <w:r>
        <w:t xml:space="preserve">. Tento nástroj byl použit přímo ve webové aplikaci GitHub, kde byl fork repozitáře zranitelné aplikace. V sekci „Security“ a kartě „Code scanning“ hned nahoře byl odkaz na přidání nástroje. Po rozkliknutí tohoto odkazu se zobrazilo vyhledávací pole a </w:t>
      </w:r>
      <w:r w:rsidR="00ED4835">
        <w:t xml:space="preserve">seznam </w:t>
      </w:r>
      <w:r>
        <w:t>nástrojů, které lze v</w:t>
      </w:r>
      <w:r w:rsidR="00ED4835">
        <w:t> </w:t>
      </w:r>
      <w:r>
        <w:t xml:space="preserve">GitHub použít, viz obrázek </w:t>
      </w:r>
      <w:r w:rsidR="00C621E4">
        <w:fldChar w:fldCharType="begin"/>
      </w:r>
      <w:r w:rsidR="00C621E4">
        <w:instrText xml:space="preserve"> REF _Ref219917218 \h \# 0 </w:instrText>
      </w:r>
      <w:r w:rsidR="00C621E4">
        <w:fldChar w:fldCharType="separate"/>
      </w:r>
      <w:r w:rsidR="00C621E4">
        <w:rPr>
          <w:noProof/>
        </w:rPr>
        <w:t>78</w:t>
      </w:r>
      <w:r w:rsidR="00C621E4">
        <w:fldChar w:fldCharType="end"/>
      </w:r>
      <w:r>
        <w:t>.</w:t>
      </w:r>
    </w:p>
    <w:p w14:paraId="44C1934A" w14:textId="77777777" w:rsidR="00CF4488" w:rsidRDefault="000C4EC5" w:rsidP="00CF4488">
      <w:pPr>
        <w:pStyle w:val="Obrzek"/>
        <w:keepNext/>
      </w:pPr>
      <w:r w:rsidRPr="00CF4488">
        <w:rPr>
          <w:noProof/>
        </w:rPr>
        <w:drawing>
          <wp:inline distT="114300" distB="114300" distL="114300" distR="114300" wp14:anchorId="1ACA849A" wp14:editId="664DCD8D">
            <wp:extent cx="4800600" cy="3114675"/>
            <wp:effectExtent l="0" t="0" r="0" b="9525"/>
            <wp:docPr id="2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99"/>
                    <a:srcRect/>
                    <a:stretch>
                      <a:fillRect/>
                    </a:stretch>
                  </pic:blipFill>
                  <pic:spPr>
                    <a:xfrm>
                      <a:off x="0" y="0"/>
                      <a:ext cx="4800877" cy="3114855"/>
                    </a:xfrm>
                    <a:prstGeom prst="rect">
                      <a:avLst/>
                    </a:prstGeom>
                    <a:ln/>
                  </pic:spPr>
                </pic:pic>
              </a:graphicData>
            </a:graphic>
          </wp:inline>
        </w:drawing>
      </w:r>
    </w:p>
    <w:p w14:paraId="21C1F64A" w14:textId="0DE75C4C" w:rsidR="000C4EC5" w:rsidRDefault="00CF4488" w:rsidP="00CF4488">
      <w:pPr>
        <w:pStyle w:val="Titulek"/>
      </w:pPr>
      <w:bookmarkStart w:id="243" w:name="_Ref219917218"/>
      <w:bookmarkStart w:id="244" w:name="_Toc221174183"/>
      <w:r>
        <w:t xml:space="preserve">Obrázek </w:t>
      </w:r>
      <w:fldSimple w:instr=" SEQ Obrázek \* ARABIC ">
        <w:r w:rsidR="00522561">
          <w:rPr>
            <w:noProof/>
          </w:rPr>
          <w:t>78</w:t>
        </w:r>
      </w:fldSimple>
      <w:bookmarkEnd w:id="243"/>
      <w:r>
        <w:t xml:space="preserve"> Část výpisu nástrojů</w:t>
      </w:r>
      <w:bookmarkEnd w:id="244"/>
    </w:p>
    <w:p w14:paraId="2912297C" w14:textId="2AC5435F" w:rsidR="000C4EC5" w:rsidRDefault="000C4EC5" w:rsidP="000C4EC5">
      <w:pPr>
        <w:pBdr>
          <w:top w:val="nil"/>
          <w:left w:val="nil"/>
          <w:bottom w:val="nil"/>
          <w:right w:val="nil"/>
          <w:between w:val="nil"/>
        </w:pBdr>
      </w:pPr>
      <w:r>
        <w:t xml:space="preserve">Po </w:t>
      </w:r>
      <w:r w:rsidR="0041653D">
        <w:t xml:space="preserve">vybrání </w:t>
      </w:r>
      <w:r>
        <w:t xml:space="preserve">nástroje CodeQL se automaticky vygeneroval konfigurační soubor </w:t>
      </w:r>
      <w:r>
        <w:rPr>
          <w:i/>
          <w:iCs/>
        </w:rPr>
        <w:t xml:space="preserve">codeql.yml. </w:t>
      </w:r>
      <w:r>
        <w:t>Tento soubor definoval parametry analýz v rámci CI/CD. Před commitem tohoto souboru byly provedeny menší změny. Byl smazán řádek, kde bylo nakonfigurováno „schedule“, že analýza bude probíhat vždy pouze v</w:t>
      </w:r>
      <w:r w:rsidR="004951EE">
        <w:t> </w:t>
      </w:r>
      <w:r>
        <w:t>sobotu v 8:31. Výpis</w:t>
      </w:r>
      <w:r w:rsidR="00E66A4C">
        <w:t xml:space="preserve"> </w:t>
      </w:r>
      <w:r w:rsidR="00E66A4C">
        <w:fldChar w:fldCharType="begin"/>
      </w:r>
      <w:r w:rsidR="00E66A4C">
        <w:instrText xml:space="preserve"> REF _Ref219917408 \h \# 0 </w:instrText>
      </w:r>
      <w:r w:rsidR="00E66A4C">
        <w:fldChar w:fldCharType="separate"/>
      </w:r>
      <w:r w:rsidR="00E66A4C">
        <w:rPr>
          <w:noProof/>
        </w:rPr>
        <w:t>4</w:t>
      </w:r>
      <w:r w:rsidR="00E66A4C">
        <w:fldChar w:fldCharType="end"/>
      </w:r>
      <w:r>
        <w:t xml:space="preserve"> zobrazuje kód tohoto konfiguračního souboru.</w:t>
      </w:r>
    </w:p>
    <w:p w14:paraId="2EB6ED54" w14:textId="6A3A615D" w:rsidR="007C3655" w:rsidRDefault="007C3655" w:rsidP="00E66A4C">
      <w:pPr>
        <w:pStyle w:val="Titulek"/>
        <w:keepNext/>
      </w:pPr>
      <w:bookmarkStart w:id="245" w:name="_Ref219917408"/>
      <w:bookmarkStart w:id="246" w:name="_Hlk219916870"/>
      <w:r>
        <w:lastRenderedPageBreak/>
        <w:t xml:space="preserve">Výpis </w:t>
      </w:r>
      <w:fldSimple w:instr=" SEQ Výpis \* ARABIC ">
        <w:r w:rsidR="004B21E1">
          <w:rPr>
            <w:noProof/>
          </w:rPr>
          <w:t>4</w:t>
        </w:r>
      </w:fldSimple>
      <w:bookmarkEnd w:id="245"/>
      <w:r>
        <w:t xml:space="preserve"> Konfigurační kód pro analýzu CodeQL</w:t>
      </w:r>
    </w:p>
    <w:p w14:paraId="38CE4128" w14:textId="4B94035F" w:rsidR="000C4EC5" w:rsidRDefault="00E66A4C" w:rsidP="00E66A4C">
      <w:pPr>
        <w:pStyle w:val="kod"/>
      </w:pPr>
      <w:r>
        <w:object w:dxaOrig="9072" w:dyaOrig="13965" w14:anchorId="7FD5AD46">
          <v:shape id="_x0000_i1028" type="#_x0000_t75" style="width:375pt;height:615pt" o:ole="">
            <v:imagedata r:id="rId100" o:title=""/>
          </v:shape>
          <o:OLEObject Type="Embed" ProgID="Word.OpenDocumentText.12" ShapeID="_x0000_i1028" DrawAspect="Content" ObjectID="_1831789406" r:id="rId101"/>
        </w:object>
      </w:r>
      <w:bookmarkEnd w:id="246"/>
    </w:p>
    <w:p w14:paraId="5BA65D77" w14:textId="4B676E00" w:rsidR="000C4EC5" w:rsidRDefault="000C4EC5" w:rsidP="000C4EC5">
      <w:pPr>
        <w:pBdr>
          <w:top w:val="nil"/>
          <w:left w:val="nil"/>
          <w:bottom w:val="nil"/>
          <w:right w:val="nil"/>
          <w:between w:val="nil"/>
        </w:pBdr>
      </w:pPr>
      <w:r>
        <w:lastRenderedPageBreak/>
        <w:t>Analýza automaticky proběhla hned po commitu a její výsledky byly zapsány opět v</w:t>
      </w:r>
      <w:r w:rsidR="00994069">
        <w:t> </w:t>
      </w:r>
      <w:r>
        <w:t xml:space="preserve">sekci „Security“ a kartě „Code scanning“. I tento nástroj umožňoval filtrování zranitelností. Filtry byly podle programovacího jazyka, nástroje, role, závažnosti anebo od nejnovějšího nálezu a naopak. Část výpisu a filtry lze vidět na obrázku </w:t>
      </w:r>
      <w:r w:rsidR="00835060">
        <w:fldChar w:fldCharType="begin"/>
      </w:r>
      <w:r w:rsidR="00835060">
        <w:instrText xml:space="preserve"> REF _Ref219917583 \h \# 0 </w:instrText>
      </w:r>
      <w:r w:rsidR="00835060">
        <w:fldChar w:fldCharType="separate"/>
      </w:r>
      <w:r w:rsidR="00835060">
        <w:rPr>
          <w:noProof/>
        </w:rPr>
        <w:t>79</w:t>
      </w:r>
      <w:r w:rsidR="00835060">
        <w:fldChar w:fldCharType="end"/>
      </w:r>
      <w:r>
        <w:t>.</w:t>
      </w:r>
    </w:p>
    <w:p w14:paraId="79B7F7F2" w14:textId="77777777" w:rsidR="001E4648" w:rsidRDefault="001E4648" w:rsidP="001E4648">
      <w:pPr>
        <w:pStyle w:val="Obrzek"/>
        <w:keepNext/>
      </w:pPr>
      <w:r>
        <w:rPr>
          <w:noProof/>
        </w:rPr>
        <w:drawing>
          <wp:inline distT="0" distB="0" distL="0" distR="0" wp14:anchorId="6AB1CE26" wp14:editId="429FA418">
            <wp:extent cx="4905375" cy="3878946"/>
            <wp:effectExtent l="0" t="0" r="0" b="762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pic:nvPicPr>
                  <pic:blipFill>
                    <a:blip r:embed="rId102">
                      <a:extLst>
                        <a:ext uri="{28A0092B-C50C-407E-A947-70E740481C1C}">
                          <a14:useLocalDpi xmlns:a14="http://schemas.microsoft.com/office/drawing/2010/main" val="0"/>
                        </a:ext>
                      </a:extLst>
                    </a:blip>
                    <a:stretch>
                      <a:fillRect/>
                    </a:stretch>
                  </pic:blipFill>
                  <pic:spPr>
                    <a:xfrm>
                      <a:off x="0" y="0"/>
                      <a:ext cx="4915297" cy="3886792"/>
                    </a:xfrm>
                    <a:prstGeom prst="rect">
                      <a:avLst/>
                    </a:prstGeom>
                  </pic:spPr>
                </pic:pic>
              </a:graphicData>
            </a:graphic>
          </wp:inline>
        </w:drawing>
      </w:r>
    </w:p>
    <w:p w14:paraId="523C2E06" w14:textId="008A9832" w:rsidR="001E4648" w:rsidRDefault="001E4648" w:rsidP="001E4648">
      <w:pPr>
        <w:pStyle w:val="Titulek"/>
      </w:pPr>
      <w:bookmarkStart w:id="247" w:name="_Ref219917583"/>
      <w:bookmarkStart w:id="248" w:name="_Toc221174184"/>
      <w:r>
        <w:t xml:space="preserve">Obrázek </w:t>
      </w:r>
      <w:fldSimple w:instr=" SEQ Obrázek \* ARABIC ">
        <w:r w:rsidR="00522561">
          <w:rPr>
            <w:noProof/>
          </w:rPr>
          <w:t>79</w:t>
        </w:r>
      </w:fldSimple>
      <w:bookmarkEnd w:id="247"/>
      <w:r>
        <w:t xml:space="preserve"> Část výpisu zranitelností z nástroje CodeQL</w:t>
      </w:r>
      <w:bookmarkEnd w:id="248"/>
    </w:p>
    <w:p w14:paraId="185C9871" w14:textId="77777777" w:rsidR="000C4EC5" w:rsidRDefault="000C4EC5" w:rsidP="000C4EC5">
      <w:pPr>
        <w:pBdr>
          <w:top w:val="nil"/>
          <w:left w:val="nil"/>
          <w:bottom w:val="nil"/>
          <w:right w:val="nil"/>
          <w:between w:val="nil"/>
        </w:pBdr>
      </w:pPr>
      <w:r>
        <w:t>Analyzátor nalezl 122 zranitelností, z toho 7 kritické závažnosti, 75 vysoké závažnosti, 40 střední závažnosti a zranitelnosti závažnosti nízké nebyly nalezeny žádné.</w:t>
      </w:r>
    </w:p>
    <w:p w14:paraId="3350E458" w14:textId="4C37D95B" w:rsidR="000C4EC5" w:rsidRDefault="000C4EC5" w:rsidP="000C4EC5">
      <w:pPr>
        <w:pBdr>
          <w:top w:val="nil"/>
          <w:left w:val="nil"/>
          <w:bottom w:val="nil"/>
          <w:right w:val="nil"/>
          <w:between w:val="nil"/>
        </w:pBdr>
      </w:pPr>
      <w:r>
        <w:t xml:space="preserve">Jednou z nich byla zranitelnost „Code injection“ na níž byly otestovány ostatní funkce aplikace. Již v náhledu bylo možné vidět, v jakém souboru a na jakém řádku se zranitelnost nachází, viz obrázek </w:t>
      </w:r>
      <w:r w:rsidR="003F4233">
        <w:fldChar w:fldCharType="begin"/>
      </w:r>
      <w:r w:rsidR="003F4233">
        <w:instrText xml:space="preserve"> REF _Ref220843216 \h \# 0 </w:instrText>
      </w:r>
      <w:r w:rsidR="003F4233">
        <w:fldChar w:fldCharType="separate"/>
      </w:r>
      <w:r w:rsidR="003F4233">
        <w:rPr>
          <w:noProof/>
        </w:rPr>
        <w:t>80</w:t>
      </w:r>
      <w:r w:rsidR="003F4233">
        <w:fldChar w:fldCharType="end"/>
      </w:r>
      <w:r>
        <w:t>.</w:t>
      </w:r>
    </w:p>
    <w:p w14:paraId="7CD5F699" w14:textId="77777777" w:rsidR="0072292D" w:rsidRDefault="000C4EC5" w:rsidP="0072292D">
      <w:pPr>
        <w:pStyle w:val="Obrzek"/>
        <w:keepNext/>
      </w:pPr>
      <w:r>
        <w:rPr>
          <w:noProof/>
        </w:rPr>
        <w:drawing>
          <wp:inline distT="0" distB="0" distL="0" distR="0" wp14:anchorId="51D3909C" wp14:editId="3C5F8A36">
            <wp:extent cx="4143953" cy="809738"/>
            <wp:effectExtent l="0" t="0" r="9525"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hled.png"/>
                    <pic:cNvPicPr/>
                  </pic:nvPicPr>
                  <pic:blipFill>
                    <a:blip r:embed="rId103">
                      <a:extLst>
                        <a:ext uri="{28A0092B-C50C-407E-A947-70E740481C1C}">
                          <a14:useLocalDpi xmlns:a14="http://schemas.microsoft.com/office/drawing/2010/main" val="0"/>
                        </a:ext>
                      </a:extLst>
                    </a:blip>
                    <a:stretch>
                      <a:fillRect/>
                    </a:stretch>
                  </pic:blipFill>
                  <pic:spPr>
                    <a:xfrm>
                      <a:off x="0" y="0"/>
                      <a:ext cx="4143953" cy="809738"/>
                    </a:xfrm>
                    <a:prstGeom prst="rect">
                      <a:avLst/>
                    </a:prstGeom>
                  </pic:spPr>
                </pic:pic>
              </a:graphicData>
            </a:graphic>
          </wp:inline>
        </w:drawing>
      </w:r>
    </w:p>
    <w:p w14:paraId="4154CDC6" w14:textId="6A070F7F" w:rsidR="000C4EC5" w:rsidRDefault="0072292D" w:rsidP="0072292D">
      <w:pPr>
        <w:pStyle w:val="Titulek"/>
      </w:pPr>
      <w:bookmarkStart w:id="249" w:name="_Ref220843216"/>
      <w:bookmarkStart w:id="250" w:name="_Toc221174185"/>
      <w:r>
        <w:t xml:space="preserve">Obrázek </w:t>
      </w:r>
      <w:fldSimple w:instr=" SEQ Obrázek \* ARABIC ">
        <w:r w:rsidR="00522561">
          <w:rPr>
            <w:noProof/>
          </w:rPr>
          <w:t>80</w:t>
        </w:r>
      </w:fldSimple>
      <w:bookmarkEnd w:id="249"/>
      <w:r>
        <w:t xml:space="preserve"> Příklad náhledu</w:t>
      </w:r>
      <w:r w:rsidR="008D227F">
        <w:t xml:space="preserve"> nálezu nástroje CodeQL</w:t>
      </w:r>
      <w:bookmarkEnd w:id="250"/>
    </w:p>
    <w:p w14:paraId="6D66FB8B" w14:textId="4320BB08" w:rsidR="000C4EC5" w:rsidRPr="0030792F" w:rsidRDefault="000C4EC5" w:rsidP="000C4EC5">
      <w:pPr>
        <w:pStyle w:val="Obrzek"/>
        <w:ind w:left="0" w:firstLine="0"/>
        <w:jc w:val="both"/>
        <w:rPr>
          <w:i w:val="0"/>
          <w:sz w:val="24"/>
          <w:szCs w:val="24"/>
        </w:rPr>
      </w:pPr>
      <w:r w:rsidRPr="0030792F">
        <w:rPr>
          <w:i w:val="0"/>
          <w:sz w:val="24"/>
          <w:szCs w:val="24"/>
        </w:rPr>
        <w:lastRenderedPageBreak/>
        <w:t xml:space="preserve">Rozkliknutím dané zranitelnosti se zobrazil výpis kódu se zranitelností a chyba byla zvýrazněna žlutou barvou. Přímo u výpisu aplikace poskytovala i odkaz na zobrazení cesty. Toto zobrazení zobrazuje tok dat, tedy trasu, kterou urazí uživatelský vstup od svého začátku až do místa, kde může způsobit škodu. Část této cesty lze vidět na obrázku </w:t>
      </w:r>
      <w:r w:rsidR="001B17B2" w:rsidRPr="0030792F">
        <w:rPr>
          <w:i w:val="0"/>
          <w:sz w:val="24"/>
          <w:szCs w:val="24"/>
        </w:rPr>
        <w:fldChar w:fldCharType="begin"/>
      </w:r>
      <w:r w:rsidR="001B17B2" w:rsidRPr="0030792F">
        <w:rPr>
          <w:i w:val="0"/>
          <w:sz w:val="24"/>
          <w:szCs w:val="24"/>
        </w:rPr>
        <w:instrText xml:space="preserve"> REF _Ref220843286 \h \# 0 </w:instrText>
      </w:r>
      <w:r w:rsidR="00DE4DF3">
        <w:rPr>
          <w:i w:val="0"/>
          <w:sz w:val="24"/>
          <w:szCs w:val="24"/>
        </w:rPr>
        <w:instrText xml:space="preserve"> \* MERGEFORMAT </w:instrText>
      </w:r>
      <w:r w:rsidR="001B17B2" w:rsidRPr="0030792F">
        <w:rPr>
          <w:i w:val="0"/>
          <w:sz w:val="24"/>
          <w:szCs w:val="24"/>
        </w:rPr>
      </w:r>
      <w:r w:rsidR="001B17B2" w:rsidRPr="0030792F">
        <w:rPr>
          <w:i w:val="0"/>
          <w:sz w:val="24"/>
          <w:szCs w:val="24"/>
        </w:rPr>
        <w:fldChar w:fldCharType="separate"/>
      </w:r>
      <w:r w:rsidR="001B17B2" w:rsidRPr="0030792F">
        <w:rPr>
          <w:noProof/>
          <w:sz w:val="24"/>
          <w:szCs w:val="24"/>
        </w:rPr>
        <w:t>81</w:t>
      </w:r>
      <w:r w:rsidR="001B17B2" w:rsidRPr="0030792F">
        <w:rPr>
          <w:i w:val="0"/>
          <w:sz w:val="24"/>
          <w:szCs w:val="24"/>
        </w:rPr>
        <w:fldChar w:fldCharType="end"/>
      </w:r>
      <w:r w:rsidRPr="0030792F">
        <w:rPr>
          <w:i w:val="0"/>
          <w:sz w:val="24"/>
          <w:szCs w:val="24"/>
        </w:rPr>
        <w:t>.</w:t>
      </w:r>
    </w:p>
    <w:p w14:paraId="3DA6CD2A" w14:textId="77777777" w:rsidR="008C0E32" w:rsidRDefault="000C4EC5" w:rsidP="008C0E32">
      <w:pPr>
        <w:pStyle w:val="Obrzek"/>
        <w:keepNext/>
      </w:pPr>
      <w:r w:rsidRPr="008C103D">
        <w:rPr>
          <w:noProof/>
        </w:rPr>
        <w:drawing>
          <wp:inline distT="0" distB="0" distL="0" distR="0" wp14:anchorId="384615C8" wp14:editId="73BE5D2A">
            <wp:extent cx="4646702" cy="3105150"/>
            <wp:effectExtent l="0" t="0" r="190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kdat.png"/>
                    <pic:cNvPicPr/>
                  </pic:nvPicPr>
                  <pic:blipFill>
                    <a:blip r:embed="rId104">
                      <a:extLst>
                        <a:ext uri="{28A0092B-C50C-407E-A947-70E740481C1C}">
                          <a14:useLocalDpi xmlns:a14="http://schemas.microsoft.com/office/drawing/2010/main" val="0"/>
                        </a:ext>
                      </a:extLst>
                    </a:blip>
                    <a:stretch>
                      <a:fillRect/>
                    </a:stretch>
                  </pic:blipFill>
                  <pic:spPr>
                    <a:xfrm>
                      <a:off x="0" y="0"/>
                      <a:ext cx="4651808" cy="3108562"/>
                    </a:xfrm>
                    <a:prstGeom prst="rect">
                      <a:avLst/>
                    </a:prstGeom>
                  </pic:spPr>
                </pic:pic>
              </a:graphicData>
            </a:graphic>
          </wp:inline>
        </w:drawing>
      </w:r>
    </w:p>
    <w:p w14:paraId="22CD02CD" w14:textId="31F03540" w:rsidR="000C4EC5" w:rsidRDefault="008C0E32" w:rsidP="008C0E32">
      <w:pPr>
        <w:pStyle w:val="Titulek"/>
      </w:pPr>
      <w:bookmarkStart w:id="251" w:name="_Ref220843286"/>
      <w:bookmarkStart w:id="252" w:name="_Toc221174186"/>
      <w:r>
        <w:t xml:space="preserve">Obrázek </w:t>
      </w:r>
      <w:fldSimple w:instr=" SEQ Obrázek \* ARABIC ">
        <w:r w:rsidR="00522561">
          <w:rPr>
            <w:noProof/>
          </w:rPr>
          <w:t>81</w:t>
        </w:r>
      </w:fldSimple>
      <w:bookmarkEnd w:id="251"/>
      <w:r>
        <w:t xml:space="preserve"> Výpis kódu s danou zranitelností nástrojem CodeQL</w:t>
      </w:r>
      <w:bookmarkEnd w:id="252"/>
    </w:p>
    <w:p w14:paraId="421E269C" w14:textId="74B931D1" w:rsidR="001376FD" w:rsidRPr="006912F7" w:rsidRDefault="001376FD" w:rsidP="001376FD">
      <w:r>
        <w:t>Hlavní užití nástroje CodeQL je přímo ve Visual Studio Code editoru.</w:t>
      </w:r>
      <w:r w:rsidR="00854814">
        <w:t xml:space="preserve"> Pro analýzu bylo nejdříve třeba připravit si nástroj k použití. </w:t>
      </w:r>
      <w:r w:rsidR="00CF71F8">
        <w:t>Ve VS Code v sekci „Extentions“</w:t>
      </w:r>
      <w:r w:rsidR="000A4915">
        <w:t xml:space="preserve"> byl vyhledán CodeQL a </w:t>
      </w:r>
      <w:r w:rsidR="00ED5A7A">
        <w:t>následně nainstalován.</w:t>
      </w:r>
      <w:r w:rsidR="006912F7">
        <w:t xml:space="preserve"> Následně pro správné fungování byl nainstalován soubor </w:t>
      </w:r>
      <w:r w:rsidR="006912F7" w:rsidRPr="006912F7">
        <w:rPr>
          <w:i/>
          <w:iCs/>
        </w:rPr>
        <w:t>vscode-codeql-v1.17.7.vsix</w:t>
      </w:r>
      <w:r w:rsidR="006912F7">
        <w:rPr>
          <w:i/>
          <w:iCs/>
        </w:rPr>
        <w:t xml:space="preserve"> </w:t>
      </w:r>
      <w:r w:rsidR="006912F7">
        <w:t xml:space="preserve">z GitHub </w:t>
      </w:r>
      <w:commentRangeStart w:id="253"/>
      <w:r w:rsidR="00B6182D" w:rsidRPr="00B6182D">
        <w:rPr>
          <w:color w:val="FF0000"/>
        </w:rPr>
        <w:t>odkaz</w:t>
      </w:r>
      <w:commentRangeEnd w:id="253"/>
      <w:r w:rsidR="00DE4DF3">
        <w:rPr>
          <w:rStyle w:val="Odkaznakoment"/>
        </w:rPr>
        <w:commentReference w:id="253"/>
      </w:r>
      <w:r w:rsidR="006912F7">
        <w:t>.</w:t>
      </w:r>
      <w:r w:rsidR="000B7C58">
        <w:t xml:space="preserve"> Následně opět v sekci „Extensions“</w:t>
      </w:r>
      <w:r w:rsidR="002119C6">
        <w:t xml:space="preserve"> v menu pod třemi tečkami byla zvolena volba „Install from VSIX“ a vybrán nainstalovaný soubor</w:t>
      </w:r>
      <w:r w:rsidR="003E2861">
        <w:t>.</w:t>
      </w:r>
    </w:p>
    <w:p w14:paraId="36439DBD" w14:textId="53E104B2" w:rsidR="00B86CD8" w:rsidRDefault="00B86CD8" w:rsidP="000C4EC5">
      <w:pPr>
        <w:pStyle w:val="Nadpis3"/>
      </w:pPr>
      <w:r>
        <w:t>Horusec</w:t>
      </w:r>
    </w:p>
    <w:p w14:paraId="5DAF6FF4" w14:textId="7820231E" w:rsidR="00B86CD8" w:rsidRDefault="00B86CD8" w:rsidP="00B86CD8">
      <w:pPr>
        <w:pStyle w:val="Pokraovn"/>
      </w:pPr>
      <w:r>
        <w:t>Prvním nástrojem, který byl otestován pomocí Docker a přes CLI, byl nástroj Horusec.</w:t>
      </w:r>
      <w:r w:rsidR="009012FE">
        <w:t xml:space="preserve"> Byl použit pomocí návodu od uživatele GtiHub ZupIT a jeho repozitáře horusec</w:t>
      </w:r>
      <w:r w:rsidR="003B7337">
        <w:t xml:space="preserve"> </w:t>
      </w:r>
      <w:r w:rsidR="003B7337">
        <w:fldChar w:fldCharType="begin"/>
      </w:r>
      <w:r w:rsidR="003B7337">
        <w:instrText xml:space="preserve"> REF _Ref219916141 \r \h </w:instrText>
      </w:r>
      <w:r w:rsidR="003B7337">
        <w:fldChar w:fldCharType="separate"/>
      </w:r>
      <w:r w:rsidR="003B7337">
        <w:t>[74]</w:t>
      </w:r>
      <w:r w:rsidR="003B7337">
        <w:fldChar w:fldCharType="end"/>
      </w:r>
      <w:r w:rsidR="009012FE">
        <w:t>.</w:t>
      </w:r>
      <w:r w:rsidR="00367EFC">
        <w:t xml:space="preserve"> Nejprve bylo nutné si nástroj instalovat. Instalace proběhla pomocí uvedeného příkazu </w:t>
      </w:r>
      <w:r w:rsidR="00815A4C">
        <w:t xml:space="preserve">v repozitáři </w:t>
      </w:r>
      <w:r w:rsidR="00367EFC">
        <w:t>pro Windows.</w:t>
      </w:r>
      <w:r w:rsidR="0062309F">
        <w:t xml:space="preserve"> Výpis </w:t>
      </w:r>
      <w:r w:rsidR="0070100E">
        <w:fldChar w:fldCharType="begin"/>
      </w:r>
      <w:r w:rsidR="0070100E">
        <w:instrText xml:space="preserve"> REF _Ref219917105 \h \# 0 </w:instrText>
      </w:r>
      <w:r w:rsidR="0070100E">
        <w:fldChar w:fldCharType="separate"/>
      </w:r>
      <w:r w:rsidR="001E4688">
        <w:t>5</w:t>
      </w:r>
      <w:r w:rsidR="0070100E">
        <w:fldChar w:fldCharType="end"/>
      </w:r>
      <w:r w:rsidR="0070100E">
        <w:t xml:space="preserve"> </w:t>
      </w:r>
      <w:r w:rsidR="008C2528">
        <w:t>zobrazuje tento příkaz.</w:t>
      </w:r>
    </w:p>
    <w:p w14:paraId="5DADBDAF" w14:textId="2E619238" w:rsidR="0028149E" w:rsidRDefault="0028149E" w:rsidP="0070100E">
      <w:pPr>
        <w:pStyle w:val="Titulek"/>
        <w:keepNext/>
      </w:pPr>
      <w:bookmarkStart w:id="254" w:name="_Ref219917105"/>
      <w:r>
        <w:lastRenderedPageBreak/>
        <w:t xml:space="preserve">Výpis </w:t>
      </w:r>
      <w:fldSimple w:instr=" SEQ Výpis \* ARABIC ">
        <w:r w:rsidR="004B21E1">
          <w:rPr>
            <w:noProof/>
          </w:rPr>
          <w:t>5</w:t>
        </w:r>
      </w:fldSimple>
      <w:bookmarkEnd w:id="254"/>
      <w:r>
        <w:t xml:space="preserve"> Příkaz pro instalaci nástroje Horusec</w:t>
      </w:r>
    </w:p>
    <w:bookmarkStart w:id="255" w:name="_MON_1830501674"/>
    <w:bookmarkEnd w:id="255"/>
    <w:p w14:paraId="6FC5E217" w14:textId="679376A2" w:rsidR="002261B3" w:rsidRDefault="000B22B8" w:rsidP="000B22B8">
      <w:pPr>
        <w:pStyle w:val="kod"/>
      </w:pPr>
      <w:r>
        <w:object w:dxaOrig="9072" w:dyaOrig="570" w14:anchorId="68701758">
          <v:shape id="_x0000_i1029" type="#_x0000_t75" style="width:405pt;height:27pt" o:ole="">
            <v:imagedata r:id="rId105" o:title=""/>
          </v:shape>
          <o:OLEObject Type="Embed" ProgID="Word.OpenDocumentText.12" ShapeID="_x0000_i1029" DrawAspect="Content" ObjectID="_1831789407" r:id="rId106"/>
        </w:object>
      </w:r>
    </w:p>
    <w:p w14:paraId="5526A578" w14:textId="397262C4" w:rsidR="009E5BA8" w:rsidRDefault="009E5BA8" w:rsidP="009E5BA8">
      <w:r>
        <w:t xml:space="preserve">Pro spuštění muselo být nejdříve provedeno přesměrování do složky, kde se zranitelná aplikace nachází a následně pomocí příkazu, který lze vidět ve výpisu </w:t>
      </w:r>
      <w:r w:rsidR="007406C6">
        <w:fldChar w:fldCharType="begin"/>
      </w:r>
      <w:r w:rsidR="007406C6">
        <w:instrText xml:space="preserve"> REF _Ref219918229 \h \# 0 </w:instrText>
      </w:r>
      <w:r w:rsidR="007406C6">
        <w:fldChar w:fldCharType="separate"/>
      </w:r>
      <w:r w:rsidR="007406C6">
        <w:rPr>
          <w:noProof/>
        </w:rPr>
        <w:t>6</w:t>
      </w:r>
      <w:r w:rsidR="007406C6">
        <w:fldChar w:fldCharType="end"/>
      </w:r>
      <w:r>
        <w:t>, spustit analýzu.</w:t>
      </w:r>
    </w:p>
    <w:p w14:paraId="67BD94CD" w14:textId="2567B275" w:rsidR="000B22B8" w:rsidRDefault="000B22B8" w:rsidP="000B22B8">
      <w:pPr>
        <w:pStyle w:val="Titulek"/>
        <w:keepNext/>
      </w:pPr>
      <w:bookmarkStart w:id="256" w:name="_Ref219918229"/>
      <w:r>
        <w:t xml:space="preserve">Výpis </w:t>
      </w:r>
      <w:fldSimple w:instr=" SEQ Výpis \* ARABIC ">
        <w:r w:rsidR="004B21E1">
          <w:rPr>
            <w:noProof/>
          </w:rPr>
          <w:t>6</w:t>
        </w:r>
      </w:fldSimple>
      <w:bookmarkEnd w:id="256"/>
      <w:r>
        <w:t xml:space="preserve"> Příkaz pro spuštění</w:t>
      </w:r>
      <w:r w:rsidR="0074443F">
        <w:t xml:space="preserve"> analýzy</w:t>
      </w:r>
      <w:r>
        <w:t xml:space="preserve"> Horusac nástroje</w:t>
      </w:r>
    </w:p>
    <w:bookmarkStart w:id="257" w:name="_MON_1830530958"/>
    <w:bookmarkEnd w:id="257"/>
    <w:p w14:paraId="098103DC" w14:textId="7443C39B" w:rsidR="000B22B8" w:rsidRDefault="000B22B8" w:rsidP="000B22B8">
      <w:pPr>
        <w:pStyle w:val="kod"/>
      </w:pPr>
      <w:r>
        <w:object w:dxaOrig="9072" w:dyaOrig="285" w14:anchorId="357DB882">
          <v:shape id="_x0000_i1030" type="#_x0000_t75" style="width:405pt;height:13.5pt" o:ole="">
            <v:imagedata r:id="rId107" o:title=""/>
          </v:shape>
          <o:OLEObject Type="Embed" ProgID="Word.OpenDocumentText.12" ShapeID="_x0000_i1030" DrawAspect="Content" ObjectID="_1831789408" r:id="rId108"/>
        </w:object>
      </w:r>
    </w:p>
    <w:p w14:paraId="66B3F94F" w14:textId="7DB6EA67" w:rsidR="001D301A" w:rsidRDefault="001D301A" w:rsidP="001D301A">
      <w:r>
        <w:t>Během pár sekund se všechny nalezené zranitelnosti vypsaly do příkazového řádku.</w:t>
      </w:r>
      <w:r w:rsidR="0062010D">
        <w:t xml:space="preserve"> </w:t>
      </w:r>
      <w:r w:rsidR="0096784E">
        <w:t>Na spodku výpisu byl</w:t>
      </w:r>
      <w:r w:rsidR="00A26D6D">
        <w:t xml:space="preserve"> vypsán souhrn, kde bylo vypsáno</w:t>
      </w:r>
      <w:r w:rsidR="0096784E">
        <w:t>, že bylo nalezeno 493 zranitelností. Z těchto všech nalezených zranitelností bylo 377 kritické závažnosti</w:t>
      </w:r>
      <w:r w:rsidR="0095090F">
        <w:t>, 109 vysoké závažnosti, 4 střední a 3 nízké závažnosti.</w:t>
      </w:r>
      <w:r w:rsidR="00A26D6D">
        <w:t xml:space="preserve"> Tento souhrn lze vidět na </w:t>
      </w:r>
      <w:r w:rsidR="00830BDE">
        <w:br/>
      </w:r>
      <w:r w:rsidR="00A26D6D">
        <w:t xml:space="preserve">obrázku </w:t>
      </w:r>
      <w:r w:rsidR="000E5FE2">
        <w:fldChar w:fldCharType="begin"/>
      </w:r>
      <w:r w:rsidR="000E5FE2">
        <w:instrText xml:space="preserve"> REF _Ref219918944 \h \# 0 </w:instrText>
      </w:r>
      <w:r w:rsidR="000E5FE2">
        <w:fldChar w:fldCharType="separate"/>
      </w:r>
      <w:r w:rsidR="001E4688">
        <w:t>82</w:t>
      </w:r>
      <w:r w:rsidR="000E5FE2">
        <w:fldChar w:fldCharType="end"/>
      </w:r>
      <w:r w:rsidR="00A26D6D">
        <w:t>.</w:t>
      </w:r>
    </w:p>
    <w:p w14:paraId="3EB8F69A" w14:textId="77777777" w:rsidR="004D1F62" w:rsidRDefault="004D1F62" w:rsidP="004D1F62">
      <w:pPr>
        <w:pStyle w:val="Obrzek"/>
        <w:keepNext/>
      </w:pPr>
      <w:r>
        <w:rPr>
          <w:noProof/>
        </w:rPr>
        <w:drawing>
          <wp:inline distT="0" distB="0" distL="0" distR="0" wp14:anchorId="4EB7D193" wp14:editId="7F4C62D8">
            <wp:extent cx="5219700" cy="1212215"/>
            <wp:effectExtent l="0" t="0" r="0" b="698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pic:nvPicPr>
                  <pic:blipFill>
                    <a:blip r:embed="rId109">
                      <a:extLst>
                        <a:ext uri="{28A0092B-C50C-407E-A947-70E740481C1C}">
                          <a14:useLocalDpi xmlns:a14="http://schemas.microsoft.com/office/drawing/2010/main" val="0"/>
                        </a:ext>
                      </a:extLst>
                    </a:blip>
                    <a:stretch>
                      <a:fillRect/>
                    </a:stretch>
                  </pic:blipFill>
                  <pic:spPr>
                    <a:xfrm>
                      <a:off x="0" y="0"/>
                      <a:ext cx="5219700" cy="1212215"/>
                    </a:xfrm>
                    <a:prstGeom prst="rect">
                      <a:avLst/>
                    </a:prstGeom>
                  </pic:spPr>
                </pic:pic>
              </a:graphicData>
            </a:graphic>
          </wp:inline>
        </w:drawing>
      </w:r>
    </w:p>
    <w:p w14:paraId="2C088272" w14:textId="51EC98F4" w:rsidR="004D1F62" w:rsidRDefault="004D1F62" w:rsidP="004D1F62">
      <w:pPr>
        <w:pStyle w:val="Titulek"/>
      </w:pPr>
      <w:bookmarkStart w:id="258" w:name="_Ref219918944"/>
      <w:bookmarkStart w:id="259" w:name="_Toc221174187"/>
      <w:r>
        <w:t xml:space="preserve">Obrázek </w:t>
      </w:r>
      <w:fldSimple w:instr=" SEQ Obrázek \* ARABIC ">
        <w:r w:rsidR="00522561">
          <w:rPr>
            <w:noProof/>
          </w:rPr>
          <w:t>82</w:t>
        </w:r>
      </w:fldSimple>
      <w:bookmarkEnd w:id="258"/>
      <w:r>
        <w:t xml:space="preserve"> Souhrn nálezů pomocí nástroje Horusec</w:t>
      </w:r>
      <w:bookmarkEnd w:id="259"/>
    </w:p>
    <w:p w14:paraId="69B77648" w14:textId="56B2489B" w:rsidR="00361D59" w:rsidRDefault="00361D59" w:rsidP="00361D59">
      <w:r>
        <w:t xml:space="preserve">Výše byly jednotlivé nálezy. Každá nalezená zranitelnost obsahovala informace, v jakém jazyce byla naprogramována, </w:t>
      </w:r>
      <w:r w:rsidR="00DE4DF3">
        <w:t>její úroveň závažnosti</w:t>
      </w:r>
      <w:r>
        <w:t xml:space="preserve">, na jakém řádku se nachází, o kolikátý znak se jedná, jaký nástroj byl použit pro nalezení dané zranitelnosti, jakou míru jistoty nástroj měl, kde se zranitelnost nachází, </w:t>
      </w:r>
      <w:r w:rsidR="00DE4DF3">
        <w:t xml:space="preserve">a </w:t>
      </w:r>
      <w:r>
        <w:t xml:space="preserve">také </w:t>
      </w:r>
      <w:r w:rsidR="009711AF">
        <w:t>konkrétní řádek kódu</w:t>
      </w:r>
      <w:r w:rsidR="00A513AD">
        <w:t>.</w:t>
      </w:r>
      <w:r w:rsidR="00D4734E">
        <w:t xml:space="preserve"> Tento výpis informací </w:t>
      </w:r>
      <w:r w:rsidR="00AC072E">
        <w:t xml:space="preserve">pro vybranou zranitelnost </w:t>
      </w:r>
      <w:r w:rsidR="00D4734E">
        <w:t xml:space="preserve">lze vidět na obrázku </w:t>
      </w:r>
      <w:r w:rsidR="00447758">
        <w:fldChar w:fldCharType="begin"/>
      </w:r>
      <w:r w:rsidR="00447758">
        <w:instrText xml:space="preserve"> REF _Ref219920986 \h \# 0 </w:instrText>
      </w:r>
      <w:r w:rsidR="00447758">
        <w:fldChar w:fldCharType="separate"/>
      </w:r>
      <w:r w:rsidR="001E4688">
        <w:t>83</w:t>
      </w:r>
      <w:r w:rsidR="00447758">
        <w:fldChar w:fldCharType="end"/>
      </w:r>
      <w:r w:rsidR="00D4734E">
        <w:t>.</w:t>
      </w:r>
    </w:p>
    <w:p w14:paraId="03ED3D4B" w14:textId="77777777" w:rsidR="00E018D5" w:rsidRDefault="00E018D5" w:rsidP="00E018D5">
      <w:pPr>
        <w:pStyle w:val="Obrzek"/>
        <w:keepNext/>
      </w:pPr>
      <w:r>
        <w:rPr>
          <w:noProof/>
        </w:rPr>
        <w:lastRenderedPageBreak/>
        <w:drawing>
          <wp:inline distT="0" distB="0" distL="0" distR="0" wp14:anchorId="7887AAEB" wp14:editId="2105107D">
            <wp:extent cx="5219700" cy="234315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pic:nvPicPr>
                  <pic:blipFill>
                    <a:blip r:embed="rId110">
                      <a:extLst>
                        <a:ext uri="{28A0092B-C50C-407E-A947-70E740481C1C}">
                          <a14:useLocalDpi xmlns:a14="http://schemas.microsoft.com/office/drawing/2010/main" val="0"/>
                        </a:ext>
                      </a:extLst>
                    </a:blip>
                    <a:stretch>
                      <a:fillRect/>
                    </a:stretch>
                  </pic:blipFill>
                  <pic:spPr>
                    <a:xfrm>
                      <a:off x="0" y="0"/>
                      <a:ext cx="5219700" cy="2343150"/>
                    </a:xfrm>
                    <a:prstGeom prst="rect">
                      <a:avLst/>
                    </a:prstGeom>
                  </pic:spPr>
                </pic:pic>
              </a:graphicData>
            </a:graphic>
          </wp:inline>
        </w:drawing>
      </w:r>
    </w:p>
    <w:p w14:paraId="1A83FF66" w14:textId="7B56BF8D" w:rsidR="00E018D5" w:rsidRDefault="00E018D5" w:rsidP="00E018D5">
      <w:pPr>
        <w:pStyle w:val="Titulek"/>
      </w:pPr>
      <w:bookmarkStart w:id="260" w:name="_Ref219920986"/>
      <w:bookmarkStart w:id="261" w:name="_Toc221174188"/>
      <w:r>
        <w:t xml:space="preserve">Obrázek </w:t>
      </w:r>
      <w:fldSimple w:instr=" SEQ Obrázek \* ARABIC ">
        <w:r w:rsidR="00522561">
          <w:rPr>
            <w:noProof/>
          </w:rPr>
          <w:t>83</w:t>
        </w:r>
      </w:fldSimple>
      <w:bookmarkEnd w:id="260"/>
      <w:r>
        <w:t xml:space="preserve"> Informace o jedné z nalezených zranitelností nástrojem Horusec</w:t>
      </w:r>
      <w:bookmarkEnd w:id="261"/>
    </w:p>
    <w:p w14:paraId="7098D8BC" w14:textId="2C4A97F9" w:rsidR="00F85F1A" w:rsidRDefault="00F85F1A" w:rsidP="00F85F1A">
      <w:pPr>
        <w:pStyle w:val="Nadpis3"/>
      </w:pPr>
      <w:r>
        <w:t>Bearer</w:t>
      </w:r>
    </w:p>
    <w:p w14:paraId="44B4F496" w14:textId="3DF2B454" w:rsidR="007278D4" w:rsidRDefault="007278D4" w:rsidP="007278D4">
      <w:pPr>
        <w:pStyle w:val="Pokraovn"/>
      </w:pPr>
      <w:r>
        <w:t xml:space="preserve">Bearer byl další nástroj, který byl použit v CLI. K analýze byl třeba Docker, ve kterém v sekci „Docker Hub“ byl </w:t>
      </w:r>
      <w:r w:rsidR="00162980">
        <w:t xml:space="preserve">nalezen </w:t>
      </w:r>
      <w:r>
        <w:t>nástroj Bearer</w:t>
      </w:r>
      <w:r w:rsidR="001D025E">
        <w:t>,</w:t>
      </w:r>
      <w:r>
        <w:t xml:space="preserve"> a následně pomocí tlačítka „Run“ spuštěn.</w:t>
      </w:r>
      <w:r w:rsidR="00D72085">
        <w:t xml:space="preserve"> Část této stránky lze vidět na obrázku </w:t>
      </w:r>
      <w:r w:rsidR="00DC358E">
        <w:fldChar w:fldCharType="begin"/>
      </w:r>
      <w:r w:rsidR="00DC358E">
        <w:instrText xml:space="preserve"> REF _Ref218263636 \h </w:instrText>
      </w:r>
      <w:r w:rsidR="00DC358E">
        <w:fldChar w:fldCharType="end"/>
      </w:r>
      <w:r w:rsidR="00DC358E">
        <w:fldChar w:fldCharType="begin"/>
      </w:r>
      <w:r w:rsidR="00DC358E">
        <w:instrText xml:space="preserve"> REF _Ref220263231 \h \# 0 </w:instrText>
      </w:r>
      <w:r w:rsidR="00DC358E">
        <w:fldChar w:fldCharType="separate"/>
      </w:r>
      <w:r w:rsidR="001E4688">
        <w:t>84</w:t>
      </w:r>
      <w:r w:rsidR="00DC358E">
        <w:fldChar w:fldCharType="end"/>
      </w:r>
      <w:r w:rsidR="00D72085">
        <w:t>.</w:t>
      </w:r>
    </w:p>
    <w:p w14:paraId="4D502EEB" w14:textId="77777777" w:rsidR="00FE24A6" w:rsidRDefault="00FE24A6" w:rsidP="00FE24A6">
      <w:pPr>
        <w:pStyle w:val="Obrzek"/>
        <w:keepNext/>
      </w:pPr>
      <w:r>
        <w:rPr>
          <w:noProof/>
        </w:rPr>
        <w:drawing>
          <wp:inline distT="0" distB="0" distL="0" distR="0" wp14:anchorId="780EDBF5" wp14:editId="336D8861">
            <wp:extent cx="5219700" cy="160972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pic:nvPicPr>
                  <pic:blipFill>
                    <a:blip r:embed="rId111">
                      <a:extLst>
                        <a:ext uri="{28A0092B-C50C-407E-A947-70E740481C1C}">
                          <a14:useLocalDpi xmlns:a14="http://schemas.microsoft.com/office/drawing/2010/main" val="0"/>
                        </a:ext>
                      </a:extLst>
                    </a:blip>
                    <a:stretch>
                      <a:fillRect/>
                    </a:stretch>
                  </pic:blipFill>
                  <pic:spPr>
                    <a:xfrm>
                      <a:off x="0" y="0"/>
                      <a:ext cx="5219700" cy="1609725"/>
                    </a:xfrm>
                    <a:prstGeom prst="rect">
                      <a:avLst/>
                    </a:prstGeom>
                  </pic:spPr>
                </pic:pic>
              </a:graphicData>
            </a:graphic>
          </wp:inline>
        </w:drawing>
      </w:r>
    </w:p>
    <w:p w14:paraId="6FF33194" w14:textId="704DC185" w:rsidR="00FE24A6" w:rsidRDefault="00FE24A6" w:rsidP="00FE24A6">
      <w:pPr>
        <w:pStyle w:val="Titulek"/>
      </w:pPr>
      <w:bookmarkStart w:id="262" w:name="_Ref220263231"/>
      <w:bookmarkStart w:id="263" w:name="_Toc221174189"/>
      <w:r>
        <w:t xml:space="preserve">Obrázek </w:t>
      </w:r>
      <w:fldSimple w:instr=" SEQ Obrázek \* ARABIC ">
        <w:r w:rsidR="00522561">
          <w:rPr>
            <w:noProof/>
          </w:rPr>
          <w:t>84</w:t>
        </w:r>
      </w:fldSimple>
      <w:bookmarkEnd w:id="262"/>
      <w:r>
        <w:t xml:space="preserve"> Úvodní strana nástroje Bearer</w:t>
      </w:r>
      <w:bookmarkEnd w:id="263"/>
    </w:p>
    <w:p w14:paraId="32DA607A" w14:textId="7F3A481C" w:rsidR="009D2F21" w:rsidRDefault="009D2F21" w:rsidP="009D2F21">
      <w:r>
        <w:t>Na téže stránce byl popis</w:t>
      </w:r>
      <w:r w:rsidR="00D906D7">
        <w:t xml:space="preserve"> nástroje a </w:t>
      </w:r>
      <w:r>
        <w:t>odkazy na dokumentaci, GitHub a</w:t>
      </w:r>
      <w:r w:rsidR="00D906D7">
        <w:t> </w:t>
      </w:r>
      <w:r>
        <w:t xml:space="preserve">Discord. Také se zde vyskytoval samotný odkaz ke </w:t>
      </w:r>
      <w:r w:rsidR="005C2402">
        <w:t xml:space="preserve">spuštění </w:t>
      </w:r>
      <w:r>
        <w:t>analýzy z příkazového řádku.</w:t>
      </w:r>
      <w:r w:rsidR="00E02D0A">
        <w:t xml:space="preserve"> </w:t>
      </w:r>
    </w:p>
    <w:p w14:paraId="4C679CCD" w14:textId="579A9452" w:rsidR="00E02D0A" w:rsidRDefault="00E02D0A" w:rsidP="009D2F21">
      <w:r>
        <w:t>Po přejití na samotný kontejner nástroje se zobrazovaly instrukce k analýze</w:t>
      </w:r>
      <w:r w:rsidR="002B593D">
        <w:t>.</w:t>
      </w:r>
      <w:r>
        <w:t xml:space="preserve"> </w:t>
      </w:r>
      <w:r w:rsidR="002B593D">
        <w:t xml:space="preserve">Jednalo se </w:t>
      </w:r>
      <w:r w:rsidR="002B593D" w:rsidRPr="002B593D">
        <w:t>o</w:t>
      </w:r>
      <w:r w:rsidR="002B593D">
        <w:t> </w:t>
      </w:r>
      <w:r w:rsidRPr="002B593D">
        <w:t>příklady</w:t>
      </w:r>
      <w:r>
        <w:t xml:space="preserve">, jak analýzu spustit, </w:t>
      </w:r>
      <w:r w:rsidR="002B593D">
        <w:t xml:space="preserve">a </w:t>
      </w:r>
      <w:r>
        <w:t>příkazy, které lze použít</w:t>
      </w:r>
      <w:r w:rsidR="002B593D">
        <w:t>,</w:t>
      </w:r>
      <w:r>
        <w:t xml:space="preserve"> a další informace. Výpis </w:t>
      </w:r>
      <w:r w:rsidR="006122C1">
        <w:fldChar w:fldCharType="begin"/>
      </w:r>
      <w:r w:rsidR="006122C1">
        <w:instrText xml:space="preserve"> REF _Ref220264143 \h \# 0 </w:instrText>
      </w:r>
      <w:r w:rsidR="006122C1">
        <w:fldChar w:fldCharType="separate"/>
      </w:r>
      <w:r w:rsidR="006122C1">
        <w:rPr>
          <w:noProof/>
        </w:rPr>
        <w:t>7</w:t>
      </w:r>
      <w:r w:rsidR="006122C1">
        <w:fldChar w:fldCharType="end"/>
      </w:r>
      <w:r>
        <w:t xml:space="preserve"> tyto informace zobrazuje.</w:t>
      </w:r>
    </w:p>
    <w:p w14:paraId="720BDF5D" w14:textId="5D7CAB79" w:rsidR="0091183E" w:rsidRDefault="0091183E" w:rsidP="0091183E">
      <w:pPr>
        <w:pStyle w:val="Titulek"/>
        <w:keepNext/>
      </w:pPr>
      <w:bookmarkStart w:id="264" w:name="_Ref220264143"/>
      <w:r>
        <w:lastRenderedPageBreak/>
        <w:t xml:space="preserve">Výpis </w:t>
      </w:r>
      <w:fldSimple w:instr=" SEQ Výpis \* ARABIC ">
        <w:r w:rsidR="004B21E1">
          <w:rPr>
            <w:noProof/>
          </w:rPr>
          <w:t>7</w:t>
        </w:r>
      </w:fldSimple>
      <w:bookmarkEnd w:id="264"/>
      <w:r>
        <w:t xml:space="preserve"> Informace k použití nástroje Bearer</w:t>
      </w:r>
    </w:p>
    <w:bookmarkStart w:id="265" w:name="_MON_1830876800"/>
    <w:bookmarkEnd w:id="265"/>
    <w:p w14:paraId="0C4F82EB" w14:textId="51AD838D" w:rsidR="00E02D0A" w:rsidRDefault="001F18D8" w:rsidP="0091183E">
      <w:pPr>
        <w:pStyle w:val="kod"/>
      </w:pPr>
      <w:r>
        <w:object w:dxaOrig="9072" w:dyaOrig="13031" w14:anchorId="615E2C7D">
          <v:shape id="_x0000_i1031" type="#_x0000_t75" style="width:405pt;height:617.25pt" o:ole="" o:bordertopcolor="this" o:borderbottomcolor="this">
            <v:imagedata r:id="rId112" o:title=""/>
            <w10:bordertop type="single" width="4"/>
            <w10:borderbottom type="single" width="4"/>
          </v:shape>
          <o:OLEObject Type="Embed" ProgID="Word.OpenDocumentText.12" ShapeID="_x0000_i1031" DrawAspect="Content" ObjectID="_1831789409" r:id="rId113"/>
        </w:object>
      </w:r>
    </w:p>
    <w:p w14:paraId="4DA5947F" w14:textId="658BB848" w:rsidR="00E328FC" w:rsidRDefault="00E328FC" w:rsidP="00E328FC">
      <w:r>
        <w:lastRenderedPageBreak/>
        <w:t xml:space="preserve">Následně byl zadán příkaz, který lze vidět ve výpisu </w:t>
      </w:r>
      <w:r w:rsidR="00F75A1E">
        <w:fldChar w:fldCharType="begin"/>
      </w:r>
      <w:r w:rsidR="00F75A1E">
        <w:instrText xml:space="preserve"> REF _Ref220264682 \h \# 0 </w:instrText>
      </w:r>
      <w:r w:rsidR="00F75A1E">
        <w:fldChar w:fldCharType="separate"/>
      </w:r>
      <w:r w:rsidR="00F75A1E">
        <w:rPr>
          <w:noProof/>
        </w:rPr>
        <w:t>8</w:t>
      </w:r>
      <w:r w:rsidR="00F75A1E">
        <w:fldChar w:fldCharType="end"/>
      </w:r>
      <w:r>
        <w:t>, pro spuštění samotné analýzy, která trvala 4 minuty a 53 sekund.</w:t>
      </w:r>
    </w:p>
    <w:p w14:paraId="6F067DFE" w14:textId="30815314" w:rsidR="00E328FC" w:rsidRDefault="00E328FC" w:rsidP="00E328FC">
      <w:pPr>
        <w:pStyle w:val="Titulek"/>
        <w:keepNext/>
      </w:pPr>
      <w:bookmarkStart w:id="266" w:name="_Ref220264682"/>
      <w:r>
        <w:t xml:space="preserve">Výpis </w:t>
      </w:r>
      <w:fldSimple w:instr=" SEQ Výpis \* ARABIC ">
        <w:r w:rsidR="004B21E1">
          <w:rPr>
            <w:noProof/>
          </w:rPr>
          <w:t>8</w:t>
        </w:r>
      </w:fldSimple>
      <w:bookmarkEnd w:id="266"/>
      <w:r>
        <w:t xml:space="preserve"> Příkaz pro spuštění analýzy nástroje Bearer</w:t>
      </w:r>
    </w:p>
    <w:bookmarkStart w:id="267" w:name="_MON_1830877423"/>
    <w:bookmarkEnd w:id="267"/>
    <w:p w14:paraId="3806B2B1" w14:textId="72969BBA" w:rsidR="00E328FC" w:rsidRDefault="00E328FC" w:rsidP="00E328FC">
      <w:pPr>
        <w:pStyle w:val="kod"/>
      </w:pPr>
      <w:r>
        <w:object w:dxaOrig="9072" w:dyaOrig="570" w14:anchorId="74020771">
          <v:shape id="_x0000_i1032" type="#_x0000_t75" style="width:405pt;height:27pt" o:ole="" o:bordertopcolor="this" o:borderbottomcolor="this">
            <v:imagedata r:id="rId114" o:title=""/>
            <w10:bordertop type="single" width="4"/>
            <w10:borderbottom type="single" width="4"/>
          </v:shape>
          <o:OLEObject Type="Embed" ProgID="Word.OpenDocumentText.12" ShapeID="_x0000_i1032" DrawAspect="Content" ObjectID="_1831789410" r:id="rId115"/>
        </w:object>
      </w:r>
    </w:p>
    <w:p w14:paraId="16E12243" w14:textId="6DFC542A" w:rsidR="00697749" w:rsidRDefault="00697749" w:rsidP="00697749">
      <w:r>
        <w:t>Během analýzy byl vidět celý progres pomocí procent. Následně v samotném reportu bylo vypsáno, že nástroj zanalyzoval 1194 souborů v jazyce JavaScript a 6 v jazyce Python.</w:t>
      </w:r>
      <w:r w:rsidR="00EE5113">
        <w:t xml:space="preserve"> Následně byly vypsány všechny nalezené zranitelnosti.</w:t>
      </w:r>
      <w:r w:rsidR="00121F3E">
        <w:t xml:space="preserve"> </w:t>
      </w:r>
      <w:r w:rsidR="004325DE">
        <w:t>Každá nalezená zranitelnost obsa</w:t>
      </w:r>
      <w:r w:rsidR="000C7BF9">
        <w:t>hovala</w:t>
      </w:r>
      <w:r w:rsidR="004325DE">
        <w:t xml:space="preserve"> informace o levelu závažnosti, název zranitelnosti, CWE </w:t>
      </w:r>
      <w:r w:rsidR="006878AD">
        <w:t>ID</w:t>
      </w:r>
      <w:r w:rsidR="004325DE">
        <w:t xml:space="preserve">, </w:t>
      </w:r>
      <w:r w:rsidR="00336763">
        <w:t>příkaz</w:t>
      </w:r>
      <w:r w:rsidR="00F963F7">
        <w:t xml:space="preserve"> pro ignorování</w:t>
      </w:r>
      <w:r w:rsidR="004325DE">
        <w:t xml:space="preserve"> nález</w:t>
      </w:r>
      <w:r w:rsidR="00F963F7">
        <w:t>u</w:t>
      </w:r>
      <w:r w:rsidR="004325DE">
        <w:t xml:space="preserve">, ve kterém souboru se zranitelnost </w:t>
      </w:r>
      <w:r w:rsidR="00336763">
        <w:t>nachází</w:t>
      </w:r>
      <w:r w:rsidR="00F963F7">
        <w:t xml:space="preserve"> vč.</w:t>
      </w:r>
      <w:r w:rsidR="004325DE">
        <w:t xml:space="preserve"> řádku</w:t>
      </w:r>
      <w:r w:rsidR="008A21DD">
        <w:t>,</w:t>
      </w:r>
      <w:r w:rsidR="004325DE">
        <w:t xml:space="preserve"> a v poslední řadě vypsaný samostatný řádek</w:t>
      </w:r>
      <w:r w:rsidR="008A21DD">
        <w:t xml:space="preserve"> se zranitelností</w:t>
      </w:r>
      <w:r w:rsidR="004325DE">
        <w:t>.</w:t>
      </w:r>
      <w:r w:rsidR="00121F3E" w:rsidRPr="00121F3E">
        <w:t xml:space="preserve"> </w:t>
      </w:r>
      <w:r w:rsidR="00121F3E">
        <w:t xml:space="preserve">Příklad výpisu lze vidět ve výpisu </w:t>
      </w:r>
      <w:r w:rsidR="006D32BF">
        <w:fldChar w:fldCharType="begin"/>
      </w:r>
      <w:r w:rsidR="006D32BF">
        <w:instrText xml:space="preserve"> REF _Ref220265662 \h \# 0 </w:instrText>
      </w:r>
      <w:r w:rsidR="006D32BF">
        <w:fldChar w:fldCharType="separate"/>
      </w:r>
      <w:r w:rsidR="006D32BF">
        <w:rPr>
          <w:noProof/>
        </w:rPr>
        <w:t>9</w:t>
      </w:r>
      <w:r w:rsidR="006D32BF">
        <w:fldChar w:fldCharType="end"/>
      </w:r>
      <w:r w:rsidR="00121F3E">
        <w:t>.</w:t>
      </w:r>
    </w:p>
    <w:p w14:paraId="1B754299" w14:textId="58A8622C" w:rsidR="00336763" w:rsidRDefault="00336763" w:rsidP="00336763">
      <w:pPr>
        <w:pStyle w:val="Titulek"/>
        <w:keepNext/>
      </w:pPr>
      <w:bookmarkStart w:id="268" w:name="_Ref220265662"/>
      <w:r>
        <w:t xml:space="preserve">Výpis </w:t>
      </w:r>
      <w:fldSimple w:instr=" SEQ Výpis \* ARABIC ">
        <w:r w:rsidR="004B21E1">
          <w:rPr>
            <w:noProof/>
          </w:rPr>
          <w:t>9</w:t>
        </w:r>
      </w:fldSimple>
      <w:bookmarkEnd w:id="268"/>
      <w:r>
        <w:t xml:space="preserve"> Jeden z nálezů nástroje Bearer</w:t>
      </w:r>
    </w:p>
    <w:bookmarkStart w:id="269" w:name="_MON_1830878097"/>
    <w:bookmarkEnd w:id="269"/>
    <w:p w14:paraId="156DDCCC" w14:textId="3AD9FCB7" w:rsidR="00336763" w:rsidRDefault="00336763" w:rsidP="00336763">
      <w:pPr>
        <w:pStyle w:val="kod"/>
      </w:pPr>
      <w:r>
        <w:object w:dxaOrig="9072" w:dyaOrig="2565" w14:anchorId="5D041044">
          <v:shape id="_x0000_i1033" type="#_x0000_t75" style="width:405pt;height:121.5pt" o:ole="" o:bordertopcolor="this" o:borderbottomcolor="this">
            <v:imagedata r:id="rId116" o:title=""/>
            <w10:bordertop type="single" width="4"/>
            <w10:borderbottom type="single" width="4"/>
          </v:shape>
          <o:OLEObject Type="Embed" ProgID="Word.OpenDocumentText.12" ShapeID="_x0000_i1033" DrawAspect="Content" ObjectID="_1831789411" r:id="rId117"/>
        </w:object>
      </w:r>
    </w:p>
    <w:p w14:paraId="5EDF2F83" w14:textId="0FB80003" w:rsidR="00782ABE" w:rsidRDefault="00C22260" w:rsidP="00782ABE">
      <w:r>
        <w:t>Na konci výpisu se zobrazoval souhrn nálezů. Sken nalezl dohromady 688 zranitelnosti a z toho 42 kritické závažnosti, 42 vysoké, 68 střední a 536 nízké závažnosti</w:t>
      </w:r>
      <w:r w:rsidR="00F81ADF">
        <w:t xml:space="preserve"> a u každého levelu závažnosti bylo v závorce sepsáno, o jaké CWE se jednalo</w:t>
      </w:r>
      <w:r w:rsidR="003D03EB">
        <w:t xml:space="preserve">, viz výpis </w:t>
      </w:r>
      <w:r w:rsidR="0097379D">
        <w:fldChar w:fldCharType="begin"/>
      </w:r>
      <w:r w:rsidR="0097379D">
        <w:instrText xml:space="preserve"> REF _Ref220266171 \h \# 0 </w:instrText>
      </w:r>
      <w:r w:rsidR="0097379D">
        <w:fldChar w:fldCharType="separate"/>
      </w:r>
      <w:r w:rsidR="0097379D">
        <w:rPr>
          <w:noProof/>
        </w:rPr>
        <w:t>10</w:t>
      </w:r>
      <w:r w:rsidR="0097379D">
        <w:fldChar w:fldCharType="end"/>
      </w:r>
      <w:r>
        <w:t>.</w:t>
      </w:r>
    </w:p>
    <w:p w14:paraId="6A48E24B" w14:textId="75F2B337" w:rsidR="00782ABE" w:rsidRDefault="00782ABE" w:rsidP="00782ABE">
      <w:pPr>
        <w:pStyle w:val="Titulek"/>
        <w:keepNext/>
      </w:pPr>
      <w:bookmarkStart w:id="270" w:name="_Ref220266171"/>
      <w:r>
        <w:t xml:space="preserve">Výpis </w:t>
      </w:r>
      <w:fldSimple w:instr=" SEQ Výpis \* ARABIC ">
        <w:r w:rsidR="004B21E1">
          <w:rPr>
            <w:noProof/>
          </w:rPr>
          <w:t>10</w:t>
        </w:r>
      </w:fldSimple>
      <w:bookmarkEnd w:id="270"/>
      <w:r>
        <w:t xml:space="preserve"> Souhrn nálezů nástroje Bearer</w:t>
      </w:r>
    </w:p>
    <w:bookmarkStart w:id="271" w:name="_MON_1830879064"/>
    <w:bookmarkEnd w:id="271"/>
    <w:p w14:paraId="5A298936" w14:textId="38F3A804" w:rsidR="00782ABE" w:rsidRDefault="00782ABE" w:rsidP="00782ABE">
      <w:pPr>
        <w:pStyle w:val="kod"/>
      </w:pPr>
      <w:r>
        <w:object w:dxaOrig="9072" w:dyaOrig="1995" w14:anchorId="0681B70F">
          <v:shape id="_x0000_i1034" type="#_x0000_t75" style="width:405pt;height:94.5pt" o:ole="" o:bordertopcolor="this" o:borderbottomcolor="this">
            <v:imagedata r:id="rId118" o:title=""/>
            <w10:bordertop type="single" width="4"/>
            <w10:borderbottom type="single" width="4"/>
          </v:shape>
          <o:OLEObject Type="Embed" ProgID="Word.OpenDocumentText.12" ShapeID="_x0000_i1034" DrawAspect="Content" ObjectID="_1831789412" r:id="rId119"/>
        </w:object>
      </w:r>
    </w:p>
    <w:p w14:paraId="76817CA3" w14:textId="7B8C15FA" w:rsidR="00A71C3B" w:rsidRDefault="00A71C3B" w:rsidP="00A71C3B">
      <w:r>
        <w:lastRenderedPageBreak/>
        <w:t>Kromě tohoto reportu nástroj Bearer umožňuje i report uložit do webové stránky.</w:t>
      </w:r>
      <w:r w:rsidR="008C57CE">
        <w:t xml:space="preserve"> V tomto případě byl použit příkaz, který lze vidět ve výpisu </w:t>
      </w:r>
      <w:r w:rsidR="00B91140">
        <w:fldChar w:fldCharType="begin"/>
      </w:r>
      <w:r w:rsidR="00B91140">
        <w:instrText xml:space="preserve"> REF _Ref220267705 \h \# 0 </w:instrText>
      </w:r>
      <w:r w:rsidR="00B91140">
        <w:fldChar w:fldCharType="separate"/>
      </w:r>
      <w:r w:rsidR="00B91140">
        <w:rPr>
          <w:noProof/>
        </w:rPr>
        <w:t>11</w:t>
      </w:r>
      <w:r w:rsidR="00B91140">
        <w:fldChar w:fldCharType="end"/>
      </w:r>
      <w:r w:rsidR="008C57CE">
        <w:t>.</w:t>
      </w:r>
    </w:p>
    <w:p w14:paraId="68AE5F18" w14:textId="630D22B5" w:rsidR="00C47CFC" w:rsidRDefault="00C47CFC" w:rsidP="00C47CFC">
      <w:pPr>
        <w:pStyle w:val="Titulek"/>
        <w:keepNext/>
      </w:pPr>
      <w:bookmarkStart w:id="272" w:name="_Ref220267705"/>
      <w:r>
        <w:t xml:space="preserve">Výpis </w:t>
      </w:r>
      <w:fldSimple w:instr=" SEQ Výpis \* ARABIC ">
        <w:r w:rsidR="004B21E1">
          <w:rPr>
            <w:noProof/>
          </w:rPr>
          <w:t>11</w:t>
        </w:r>
      </w:fldSimple>
      <w:bookmarkEnd w:id="272"/>
      <w:r>
        <w:t xml:space="preserve"> Příkaz pro vytvoření HTML souboru a uložení reportů</w:t>
      </w:r>
    </w:p>
    <w:bookmarkStart w:id="273" w:name="_MON_1830880603"/>
    <w:bookmarkEnd w:id="273"/>
    <w:p w14:paraId="00238E03" w14:textId="4001E87D" w:rsidR="00C47CFC" w:rsidRDefault="00C47CFC" w:rsidP="00C47CFC">
      <w:pPr>
        <w:pStyle w:val="kod"/>
      </w:pPr>
      <w:r w:rsidRPr="00C47CFC">
        <w:object w:dxaOrig="9072" w:dyaOrig="570" w14:anchorId="6F0BC495">
          <v:shape id="_x0000_i1035" type="#_x0000_t75" style="width:405pt;height:27pt" o:ole="" o:bordertopcolor="this" o:borderbottomcolor="this">
            <v:imagedata r:id="rId120" o:title=""/>
            <w10:bordertop type="single" width="4"/>
            <w10:borderbottom type="single" width="4"/>
          </v:shape>
          <o:OLEObject Type="Embed" ProgID="Word.OpenDocumentText.12" ShapeID="_x0000_i1035" DrawAspect="Content" ObjectID="_1831789413" r:id="rId121"/>
        </w:object>
      </w:r>
    </w:p>
    <w:p w14:paraId="2440D828" w14:textId="2DC8BB22" w:rsidR="00AB3FC9" w:rsidRDefault="00AB3FC9" w:rsidP="00AB3FC9">
      <w:r>
        <w:t>Na stránce s výpisem se vyskytoval</w:t>
      </w:r>
      <w:r w:rsidR="00C81EC7">
        <w:t>y</w:t>
      </w:r>
      <w:r>
        <w:t xml:space="preserve"> nejdříve</w:t>
      </w:r>
      <w:r w:rsidR="00C81EC7">
        <w:t xml:space="preserve"> počty zranitelností rozdělené podle levelu závažnosti a následně již byly jednotlivé nálezy.</w:t>
      </w:r>
    </w:p>
    <w:p w14:paraId="08BFC000" w14:textId="6F900E1B" w:rsidR="00D57B01" w:rsidRDefault="00D57B01" w:rsidP="00AB3FC9">
      <w:r>
        <w:t>Seznam nálezů byl seskládán pod sebou od nejkritičtějších zranitelností po nejmíň závažné.</w:t>
      </w:r>
    </w:p>
    <w:p w14:paraId="253F73D2" w14:textId="77777777" w:rsidR="00527910" w:rsidRDefault="00055BED" w:rsidP="00AB3FC9">
      <w:r>
        <w:t>Každá nalezená zranitelnost obsahovala informace od typu závažnosti až po externí zdroje pro hlubší vhled do problematiky.</w:t>
      </w:r>
      <w:r w:rsidR="00F97F31">
        <w:t xml:space="preserve"> </w:t>
      </w:r>
      <w:r w:rsidR="0071541B">
        <w:t>Hned pod názvem zranitelnosti byly podrobnější informace o daném nálezu</w:t>
      </w:r>
      <w:r w:rsidR="00F97F31">
        <w:t xml:space="preserve">. </w:t>
      </w:r>
    </w:p>
    <w:p w14:paraId="047A2011" w14:textId="5195015E" w:rsidR="00055BED" w:rsidRDefault="00527910" w:rsidP="00AB3FC9">
      <w:r>
        <w:t xml:space="preserve">Jednou z těchto informací </w:t>
      </w:r>
      <w:r w:rsidR="004C2155">
        <w:t>bylo zmíněn</w:t>
      </w:r>
      <w:r>
        <w:t>í</w:t>
      </w:r>
      <w:r w:rsidR="004C2155">
        <w:t xml:space="preserve"> pravidl</w:t>
      </w:r>
      <w:r>
        <w:t>a</w:t>
      </w:r>
      <w:r w:rsidR="004C2155">
        <w:t xml:space="preserve"> ID, které b</w:t>
      </w:r>
      <w:r w:rsidR="00135E65">
        <w:t xml:space="preserve">ylo u každého nálezu </w:t>
      </w:r>
      <w:r w:rsidR="004C2155">
        <w:t xml:space="preserve">rozděleno na </w:t>
      </w:r>
      <w:r w:rsidR="0035607D">
        <w:t>několik částí.</w:t>
      </w:r>
      <w:r w:rsidR="00135E65">
        <w:t xml:space="preserve"> </w:t>
      </w:r>
      <w:r w:rsidR="00E629BE">
        <w:t>Tyto části byly rozděleny na programovací jazyk, ve kterém tato zranitelnost byla naprogramována, jaká knihovna byla použita, jakou funkci zranitelnost využívá a popřípadě na další části.</w:t>
      </w:r>
      <w:r w:rsidR="0071541B">
        <w:t xml:space="preserve"> </w:t>
      </w:r>
      <w:r w:rsidR="00FB48BD">
        <w:t xml:space="preserve">Příklad tohoto pravidla lze vidět ve výpisu </w:t>
      </w:r>
      <w:r w:rsidR="0028770F">
        <w:fldChar w:fldCharType="begin"/>
      </w:r>
      <w:r w:rsidR="0028770F">
        <w:instrText xml:space="preserve"> REF _Ref220682973 \h \# 0 </w:instrText>
      </w:r>
      <w:r w:rsidR="0028770F">
        <w:fldChar w:fldCharType="separate"/>
      </w:r>
      <w:r w:rsidR="0028770F">
        <w:rPr>
          <w:noProof/>
        </w:rPr>
        <w:t>12</w:t>
      </w:r>
      <w:r w:rsidR="0028770F">
        <w:fldChar w:fldCharType="end"/>
      </w:r>
      <w:r w:rsidR="00FB48BD">
        <w:t>.</w:t>
      </w:r>
    </w:p>
    <w:p w14:paraId="4090787B" w14:textId="24930963" w:rsidR="00527910" w:rsidRDefault="00527910" w:rsidP="00527910">
      <w:pPr>
        <w:pStyle w:val="Titulek"/>
        <w:keepNext/>
      </w:pPr>
      <w:bookmarkStart w:id="274" w:name="_Ref220682973"/>
      <w:r>
        <w:t xml:space="preserve">Výpis </w:t>
      </w:r>
      <w:fldSimple w:instr=" SEQ Výpis \* ARABIC ">
        <w:r w:rsidR="004B21E1">
          <w:rPr>
            <w:noProof/>
          </w:rPr>
          <w:t>12</w:t>
        </w:r>
      </w:fldSimple>
      <w:bookmarkEnd w:id="274"/>
      <w:r>
        <w:t xml:space="preserve"> Pravidlo ID</w:t>
      </w:r>
    </w:p>
    <w:bookmarkStart w:id="275" w:name="_MON_1831295732"/>
    <w:bookmarkEnd w:id="275"/>
    <w:p w14:paraId="36A21385" w14:textId="5492E5E1" w:rsidR="00527910" w:rsidRDefault="00527910" w:rsidP="00527910">
      <w:pPr>
        <w:pStyle w:val="kod"/>
      </w:pPr>
      <w:r w:rsidRPr="00C47CFC">
        <w:object w:dxaOrig="9072" w:dyaOrig="285" w14:anchorId="779786D7">
          <v:shape id="_x0000_i1036" type="#_x0000_t75" style="width:405pt;height:13.5pt" o:ole="" o:bordertopcolor="this" o:borderbottomcolor="this">
            <v:imagedata r:id="rId122" o:title=""/>
            <w10:bordertop type="single" width="4"/>
            <w10:borderbottom type="single" width="4"/>
          </v:shape>
          <o:OLEObject Type="Embed" ProgID="Word.OpenDocumentText.12" ShapeID="_x0000_i1036" DrawAspect="Content" ObjectID="_1831789414" r:id="rId123"/>
        </w:object>
      </w:r>
    </w:p>
    <w:p w14:paraId="2289DAA2" w14:textId="2BFA7460" w:rsidR="003928EA" w:rsidRDefault="00880529" w:rsidP="003928EA">
      <w:r>
        <w:t xml:space="preserve">Další důležitou informací obsaženou ve výpisu bylo umístění zranitelnosti a konkrétní řádek byl i vypsán, příklad výpisu řádku lze vidět ve výpisu </w:t>
      </w:r>
      <w:r w:rsidR="00FA0A5F">
        <w:fldChar w:fldCharType="begin"/>
      </w:r>
      <w:r w:rsidR="00FA0A5F">
        <w:instrText xml:space="preserve"> REF _Ref220683796 \h \# 0</w:instrText>
      </w:r>
      <w:r w:rsidR="000D3ADF">
        <w:instrText xml:space="preserve"> </w:instrText>
      </w:r>
      <w:r w:rsidR="00FA0A5F">
        <w:fldChar w:fldCharType="separate"/>
      </w:r>
      <w:r w:rsidR="00FA0A5F">
        <w:rPr>
          <w:noProof/>
        </w:rPr>
        <w:t>13</w:t>
      </w:r>
      <w:r w:rsidR="00FA0A5F">
        <w:fldChar w:fldCharType="end"/>
      </w:r>
      <w:r>
        <w:t>.</w:t>
      </w:r>
    </w:p>
    <w:p w14:paraId="04A49885" w14:textId="3F403531" w:rsidR="00DC5766" w:rsidRDefault="00DC5766" w:rsidP="00DC5766">
      <w:pPr>
        <w:pStyle w:val="Titulek"/>
        <w:keepNext/>
      </w:pPr>
      <w:bookmarkStart w:id="276" w:name="_Ref220683796"/>
      <w:r>
        <w:t xml:space="preserve">Výpis </w:t>
      </w:r>
      <w:fldSimple w:instr=" SEQ Výpis \* ARABIC ">
        <w:r w:rsidR="004B21E1">
          <w:rPr>
            <w:noProof/>
          </w:rPr>
          <w:t>13</w:t>
        </w:r>
      </w:fldSimple>
      <w:bookmarkEnd w:id="276"/>
      <w:r>
        <w:t xml:space="preserve"> Příklad výpisu řádku se zranitelností</w:t>
      </w:r>
      <w:r w:rsidR="00B37EC8">
        <w:t xml:space="preserve"> nástrojem Bearer</w:t>
      </w:r>
    </w:p>
    <w:bookmarkStart w:id="277" w:name="_MON_1831296636"/>
    <w:bookmarkEnd w:id="277"/>
    <w:p w14:paraId="492054AA" w14:textId="021F3D50" w:rsidR="00DC5766" w:rsidRDefault="00DC5766" w:rsidP="00DC5766">
      <w:pPr>
        <w:pStyle w:val="kod"/>
      </w:pPr>
      <w:r w:rsidRPr="00C47CFC">
        <w:object w:dxaOrig="9072" w:dyaOrig="285" w14:anchorId="49510D10">
          <v:shape id="_x0000_i1037" type="#_x0000_t75" style="width:405pt;height:13.5pt" o:ole="" o:bordertopcolor="this" o:borderbottomcolor="this">
            <v:imagedata r:id="rId124" o:title=""/>
            <w10:bordertop type="single" width="4"/>
            <w10:borderbottom type="single" width="4"/>
          </v:shape>
          <o:OLEObject Type="Embed" ProgID="Word.OpenDocumentText.12" ShapeID="_x0000_i1037" DrawAspect="Content" ObjectID="_1831789415" r:id="rId125"/>
        </w:object>
      </w:r>
    </w:p>
    <w:p w14:paraId="72C1B40F" w14:textId="74FB87C3" w:rsidR="00F83D64" w:rsidRDefault="00F83D64" w:rsidP="00F83D64">
      <w:r>
        <w:t>Velmi užitečnou částí tohoto výpisu byla část, jak zranitelnost opravit. Nejprve bylo vypsáno, jak vypadá nebezpečný kód</w:t>
      </w:r>
      <w:r w:rsidR="00AC0B9F">
        <w:t>.</w:t>
      </w:r>
      <w:r w:rsidR="003653C4">
        <w:t xml:space="preserve"> </w:t>
      </w:r>
      <w:r w:rsidR="00AC0B9F">
        <w:t>P</w:t>
      </w:r>
      <w:r w:rsidR="003653C4">
        <w:t xml:space="preserve">říkladem je použití funkce </w:t>
      </w:r>
      <w:proofErr w:type="gramStart"/>
      <w:r w:rsidR="003653C4" w:rsidRPr="003653C4">
        <w:rPr>
          <w:i/>
          <w:iCs/>
        </w:rPr>
        <w:t>eval(</w:t>
      </w:r>
      <w:proofErr w:type="gramEnd"/>
      <w:r w:rsidR="003653C4" w:rsidRPr="003653C4">
        <w:rPr>
          <w:i/>
          <w:iCs/>
        </w:rPr>
        <w:t>)</w:t>
      </w:r>
      <w:r w:rsidR="003653C4">
        <w:rPr>
          <w:i/>
          <w:iCs/>
        </w:rPr>
        <w:t xml:space="preserve"> </w:t>
      </w:r>
      <w:r w:rsidR="003653C4">
        <w:t xml:space="preserve">pro spuštění kódu přímo se vstupem uživatele, </w:t>
      </w:r>
      <w:r w:rsidR="00F036E3">
        <w:t>který</w:t>
      </w:r>
      <w:r w:rsidR="003653C4">
        <w:t xml:space="preserve"> lze vidět ve výpisu </w:t>
      </w:r>
      <w:r w:rsidR="00EF07F3">
        <w:fldChar w:fldCharType="begin"/>
      </w:r>
      <w:r w:rsidR="00EF07F3">
        <w:instrText xml:space="preserve"> REF _Ref220684456 \h \# 0 </w:instrText>
      </w:r>
      <w:r w:rsidR="00EF07F3">
        <w:fldChar w:fldCharType="separate"/>
      </w:r>
      <w:r w:rsidR="00EF07F3">
        <w:rPr>
          <w:noProof/>
        </w:rPr>
        <w:t>14</w:t>
      </w:r>
      <w:r w:rsidR="00EF07F3">
        <w:fldChar w:fldCharType="end"/>
      </w:r>
      <w:r w:rsidR="003653C4">
        <w:t>.</w:t>
      </w:r>
    </w:p>
    <w:p w14:paraId="7197FF85" w14:textId="0F8124EB" w:rsidR="00C06F29" w:rsidRDefault="00C06F29" w:rsidP="00C06F29">
      <w:pPr>
        <w:pStyle w:val="Titulek"/>
        <w:keepNext/>
      </w:pPr>
      <w:bookmarkStart w:id="278" w:name="_Ref220684456"/>
      <w:r>
        <w:lastRenderedPageBreak/>
        <w:t xml:space="preserve">Výpis </w:t>
      </w:r>
      <w:fldSimple w:instr=" SEQ Výpis \* ARABIC ">
        <w:r w:rsidR="004B21E1">
          <w:rPr>
            <w:noProof/>
          </w:rPr>
          <w:t>14</w:t>
        </w:r>
      </w:fldSimple>
      <w:bookmarkEnd w:id="278"/>
      <w:r>
        <w:t xml:space="preserve"> Příklad nebezpečného použití funkce vygenerovaný nástrojem Bearer</w:t>
      </w:r>
    </w:p>
    <w:bookmarkStart w:id="279" w:name="_MON_1831297314"/>
    <w:bookmarkEnd w:id="279"/>
    <w:p w14:paraId="759A3271" w14:textId="6D7957A3" w:rsidR="00C06F29" w:rsidRPr="003653C4" w:rsidRDefault="00C06F29" w:rsidP="00C06F29">
      <w:pPr>
        <w:pStyle w:val="kod"/>
      </w:pPr>
      <w:r w:rsidRPr="00C47CFC">
        <w:object w:dxaOrig="9072" w:dyaOrig="285" w14:anchorId="177143A4">
          <v:shape id="_x0000_i1038" type="#_x0000_t75" style="width:405pt;height:13.5pt" o:ole="" o:bordertopcolor="this" o:borderbottomcolor="this">
            <v:imagedata r:id="rId126" o:title=""/>
            <w10:bordertop type="single" width="4"/>
            <w10:borderbottom type="single" width="4"/>
          </v:shape>
          <o:OLEObject Type="Embed" ProgID="Word.OpenDocumentText.12" ShapeID="_x0000_i1038" DrawAspect="Content" ObjectID="_1831789416" r:id="rId127"/>
        </w:object>
      </w:r>
    </w:p>
    <w:p w14:paraId="3FDA11B7" w14:textId="6520F012" w:rsidR="00A260AD" w:rsidRDefault="005F021C" w:rsidP="00F83D64">
      <w:r>
        <w:t>N</w:t>
      </w:r>
      <w:r w:rsidR="00A260AD">
        <w:t xml:space="preserve">ásledně bylo </w:t>
      </w:r>
      <w:r>
        <w:t>nástroje doporučeno</w:t>
      </w:r>
      <w:r w:rsidR="00A260AD">
        <w:t xml:space="preserve">, co by mělo </w:t>
      </w:r>
      <w:r w:rsidR="005342E7">
        <w:t xml:space="preserve">být použito </w:t>
      </w:r>
      <w:r w:rsidR="00A260AD">
        <w:t>namísto nebezpečného kódu</w:t>
      </w:r>
      <w:r w:rsidR="00986D13">
        <w:t>. Například pro výše uvedenou chybu nástroj vygeneroval bezpečnou variantu, kterou lze vidět vy v</w:t>
      </w:r>
      <w:r w:rsidR="002A5008">
        <w:t>ý</w:t>
      </w:r>
      <w:r w:rsidR="00986D13">
        <w:t xml:space="preserve">pisu </w:t>
      </w:r>
      <w:r w:rsidR="00925C54">
        <w:fldChar w:fldCharType="begin"/>
      </w:r>
      <w:r w:rsidR="00925C54">
        <w:instrText xml:space="preserve"> REF _Ref220684774 \h \# 0 </w:instrText>
      </w:r>
      <w:r w:rsidR="00925C54">
        <w:fldChar w:fldCharType="separate"/>
      </w:r>
      <w:r w:rsidR="00925C54">
        <w:rPr>
          <w:noProof/>
        </w:rPr>
        <w:t>15</w:t>
      </w:r>
      <w:r w:rsidR="00925C54">
        <w:fldChar w:fldCharType="end"/>
      </w:r>
      <w:r w:rsidR="00986D13">
        <w:t>.</w:t>
      </w:r>
    </w:p>
    <w:p w14:paraId="008102A8" w14:textId="679F16D4" w:rsidR="004B21E1" w:rsidRDefault="004B21E1" w:rsidP="004B21E1">
      <w:pPr>
        <w:pStyle w:val="Titulek"/>
        <w:keepNext/>
      </w:pPr>
      <w:bookmarkStart w:id="280" w:name="_Ref220684774"/>
      <w:r>
        <w:t xml:space="preserve">Výpis </w:t>
      </w:r>
      <w:fldSimple w:instr=" SEQ Výpis \* ARABIC ">
        <w:r>
          <w:rPr>
            <w:noProof/>
          </w:rPr>
          <w:t>15</w:t>
        </w:r>
      </w:fldSimple>
      <w:bookmarkEnd w:id="280"/>
      <w:r>
        <w:t xml:space="preserve"> Bezpečný kód pro danou nalezenou zranitelost</w:t>
      </w:r>
    </w:p>
    <w:bookmarkStart w:id="281" w:name="_MON_1831297706"/>
    <w:bookmarkEnd w:id="281"/>
    <w:p w14:paraId="4E8C3D2E" w14:textId="0123152D" w:rsidR="004B21E1" w:rsidRDefault="004B21E1" w:rsidP="004B21E1">
      <w:pPr>
        <w:pStyle w:val="kod"/>
      </w:pPr>
      <w:r w:rsidRPr="00C47CFC">
        <w:object w:dxaOrig="9072" w:dyaOrig="1140" w14:anchorId="6A76EBF0">
          <v:shape id="_x0000_i1039" type="#_x0000_t75" style="width:405pt;height:54pt" o:ole="" o:bordertopcolor="this" o:borderbottomcolor="this">
            <v:imagedata r:id="rId128" o:title=""/>
            <w10:bordertop type="single" width="4"/>
            <w10:borderbottom type="single" width="4"/>
          </v:shape>
          <o:OLEObject Type="Embed" ProgID="Word.OpenDocumentText.12" ShapeID="_x0000_i1039" DrawAspect="Content" ObjectID="_1831789417" r:id="rId129"/>
        </w:object>
      </w:r>
    </w:p>
    <w:p w14:paraId="037FCDB4" w14:textId="7D2404C0" w:rsidR="00F83D64" w:rsidRPr="009D2F21" w:rsidRDefault="00C509DD" w:rsidP="00F83D64">
      <w:r>
        <w:t xml:space="preserve">Výpis zranitelnosti také obsahoval </w:t>
      </w:r>
      <w:r w:rsidR="00E02B36">
        <w:t>informaci,</w:t>
      </w:r>
      <w:r>
        <w:t xml:space="preserve"> o jak</w:t>
      </w:r>
      <w:r w:rsidR="00DD2B7F">
        <w:t>é</w:t>
      </w:r>
      <w:r>
        <w:t xml:space="preserve"> CWE se jedná, </w:t>
      </w:r>
      <w:r w:rsidR="003C5C88">
        <w:t>odkazy na externí zdroje pro více informací a další.</w:t>
      </w:r>
    </w:p>
    <w:p w14:paraId="1CA4A933" w14:textId="6A2D0773" w:rsidR="005D5D07" w:rsidRDefault="005D5D07" w:rsidP="005D5D07">
      <w:pPr>
        <w:pStyle w:val="Nadpis2"/>
      </w:pPr>
      <w:bookmarkStart w:id="282" w:name="_Toc218357376"/>
      <w:r>
        <w:t>Výsledky a diskuze</w:t>
      </w:r>
      <w:bookmarkEnd w:id="282"/>
    </w:p>
    <w:p w14:paraId="0F875F1C" w14:textId="33BAB453" w:rsidR="00EE3BF8" w:rsidRPr="007E296A" w:rsidRDefault="00EE3BF8" w:rsidP="00EE3BF8">
      <w:pPr>
        <w:pStyle w:val="Pokraovn"/>
        <w:rPr>
          <w:color w:val="FF0000"/>
        </w:rPr>
      </w:pPr>
      <w:r w:rsidRPr="007E296A">
        <w:rPr>
          <w:color w:val="FF0000"/>
        </w:rPr>
        <w:t xml:space="preserve">Následně </w:t>
      </w:r>
      <w:r w:rsidR="00517A43" w:rsidRPr="007E296A">
        <w:rPr>
          <w:color w:val="FF0000"/>
        </w:rPr>
        <w:t>tabulky s výsledky a komentář.</w:t>
      </w:r>
    </w:p>
    <w:p w14:paraId="00780657" w14:textId="71E104F8" w:rsidR="00A971E7" w:rsidRDefault="00A971E7" w:rsidP="00A812A6">
      <w:pPr>
        <w:pStyle w:val="Nadpis1"/>
      </w:pPr>
      <w:bookmarkStart w:id="283" w:name="_Toc144753404"/>
      <w:bookmarkStart w:id="284" w:name="_Toc144746934"/>
      <w:bookmarkStart w:id="285" w:name="_Toc515880896"/>
      <w:bookmarkStart w:id="286" w:name="_Toc218357377"/>
      <w:r>
        <w:lastRenderedPageBreak/>
        <w:t>Záv</w:t>
      </w:r>
      <w:bookmarkEnd w:id="283"/>
      <w:bookmarkEnd w:id="284"/>
      <w:bookmarkEnd w:id="285"/>
      <w:r w:rsidR="00CA1526">
        <w:t>ěr</w:t>
      </w:r>
      <w:bookmarkEnd w:id="286"/>
    </w:p>
    <w:p w14:paraId="3BA26427" w14:textId="044EA98B" w:rsidR="007E5225" w:rsidRPr="007E5225" w:rsidRDefault="007E5225" w:rsidP="007E5225">
      <w:bookmarkStart w:id="287" w:name="_Toc144753410"/>
      <w:bookmarkStart w:id="288" w:name="_Toc144746941"/>
      <w:bookmarkStart w:id="289" w:name="_Toc515880903"/>
      <w:r w:rsidRPr="007E5225">
        <w:t xml:space="preserve">Tato práce se zabývala porovnáním vybraných SAST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r>
      <w:r w:rsidRPr="007E5225">
        <w:t>a podpora automatizovaného testování.</w:t>
      </w:r>
    </w:p>
    <w:p w14:paraId="5FE901CF" w14:textId="77777777" w:rsidR="007E5225" w:rsidRPr="007E5225" w:rsidRDefault="007E5225" w:rsidP="007E5225">
      <w:r w:rsidRPr="007E5225">
        <w:t>Porovnání ukázalo, že jednotlivé nástroje se liší nejen ve funkcionalitě a rozšířenosti, ale také v dostupnosti pro různé typy projektů. Výběr vhodného SAST nástroje tedy závisí na konkrétních potřebách týmu a projektu – například na preferenci open source řešení, požadavcích na podporované jazyky nebo na možnosti integrace do CI/CD pipeline.</w:t>
      </w:r>
    </w:p>
    <w:p w14:paraId="08F753A5" w14:textId="77777777" w:rsidR="007E5225" w:rsidRPr="007E5225" w:rsidRDefault="007E5225" w:rsidP="007E5225">
      <w:r w:rsidRPr="007E5225">
        <w:t>Celkově práce potvrzuje, že využití SAST nástrojů významně přispívá ke zvýšení kvality a bezpečnosti softwaru, umožňuje včas odhalit chyby a zranitelnosti a je důležitým prvkem moderního vývojového procesu. V budoucnu by bylo vhodné zaměřit se na kombinaci SAST s dalšími metodami testování a analýzy kódu, aby byla zajištěna co nejvyšší efektivita a pokrytí kódu.</w:t>
      </w:r>
    </w:p>
    <w:p w14:paraId="77730EA2" w14:textId="3F708CA1" w:rsidR="00947651" w:rsidRDefault="00947651" w:rsidP="005129DC">
      <w:pPr>
        <w:pStyle w:val="uvodzaver"/>
      </w:pPr>
      <w:bookmarkStart w:id="290" w:name="_Toc218357378"/>
      <w:r>
        <w:lastRenderedPageBreak/>
        <w:t>S</w:t>
      </w:r>
      <w:bookmarkEnd w:id="287"/>
      <w:bookmarkEnd w:id="288"/>
      <w:bookmarkEnd w:id="289"/>
      <w:r>
        <w:t>eznam použitých zdrojů</w:t>
      </w:r>
      <w:bookmarkEnd w:id="290"/>
    </w:p>
    <w:p w14:paraId="4BCFCE48" w14:textId="573A022C" w:rsidR="014DD035" w:rsidRPr="00954B6B" w:rsidRDefault="014DD035" w:rsidP="005F71A0">
      <w:pPr>
        <w:pStyle w:val="Seznampouitliteratury"/>
        <w:jc w:val="both"/>
      </w:pPr>
      <w:bookmarkStart w:id="291" w:name="_Ref213518487"/>
      <w:r w:rsidRPr="00954B6B">
        <w:rPr>
          <w:rFonts w:eastAsia="Open Sans"/>
          <w:color w:val="212529"/>
          <w:szCs w:val="24"/>
        </w:rPr>
        <w:t xml:space="preserve">JACKSON, Gita; KOSINSKI, Matthew a HOLDSWORTH, Jim. </w:t>
      </w:r>
      <w:r w:rsidRPr="00954B6B">
        <w:rPr>
          <w:rFonts w:eastAsia="Open Sans"/>
          <w:i/>
          <w:iCs/>
          <w:color w:val="212529"/>
          <w:szCs w:val="24"/>
        </w:rPr>
        <w:t>What is the software development life cycle (SDLC)?</w:t>
      </w:r>
      <w:r w:rsidRPr="00954B6B">
        <w:rPr>
          <w:rFonts w:eastAsia="Open Sans"/>
          <w:color w:val="212529"/>
          <w:szCs w:val="24"/>
        </w:rPr>
        <w:t xml:space="preserve"> Online. </w:t>
      </w:r>
      <w:r w:rsidR="2576FB69" w:rsidRPr="00954B6B">
        <w:rPr>
          <w:rFonts w:eastAsia="Open Sans"/>
          <w:color w:val="212529"/>
          <w:szCs w:val="24"/>
        </w:rPr>
        <w:t>IBM</w:t>
      </w:r>
      <w:r w:rsidRPr="00954B6B">
        <w:rPr>
          <w:rFonts w:eastAsia="Open Sans"/>
          <w:color w:val="212529"/>
          <w:szCs w:val="24"/>
        </w:rPr>
        <w:t xml:space="preserve">. 2025. Dostupné z: </w:t>
      </w:r>
      <w:hyperlink r:id="rId130">
        <w:r w:rsidRPr="00003E9C">
          <w:rPr>
            <w:rStyle w:val="Hypertextovodkaz"/>
            <w:rFonts w:eastAsia="Open Sans"/>
            <w:color w:val="auto"/>
            <w:szCs w:val="24"/>
            <w:u w:val="none"/>
          </w:rPr>
          <w:t>https://www.ibm.com/think/topics/sdlc</w:t>
        </w:r>
      </w:hyperlink>
      <w:r w:rsidRPr="00954B6B">
        <w:rPr>
          <w:rFonts w:eastAsia="Open Sans"/>
          <w:color w:val="212529"/>
          <w:szCs w:val="24"/>
        </w:rPr>
        <w:t>. [cit. 2025-08-26].</w:t>
      </w:r>
      <w:bookmarkEnd w:id="291"/>
    </w:p>
    <w:p w14:paraId="67724080" w14:textId="2A191BCB" w:rsidR="002224DF" w:rsidRPr="00954B6B" w:rsidRDefault="002224DF" w:rsidP="005F71A0">
      <w:pPr>
        <w:pStyle w:val="Seznampouitliteratury"/>
        <w:jc w:val="both"/>
      </w:pPr>
      <w:bookmarkStart w:id="292" w:name="_Ref213518500"/>
      <w:r w:rsidRPr="00954B6B">
        <w:rPr>
          <w:color w:val="212529"/>
          <w:shd w:val="clear" w:color="auto" w:fill="FFFFFF"/>
        </w:rPr>
        <w:t>TUTORIALSPOINT. </w:t>
      </w:r>
      <w:proofErr w:type="gramStart"/>
      <w:r w:rsidRPr="00954B6B">
        <w:rPr>
          <w:i/>
          <w:iCs/>
          <w:color w:val="212529"/>
          <w:shd w:val="clear" w:color="auto" w:fill="FFFFFF"/>
        </w:rPr>
        <w:t>SDLC - Waterfall</w:t>
      </w:r>
      <w:proofErr w:type="gramEnd"/>
      <w:r w:rsidRPr="00954B6B">
        <w:rPr>
          <w:i/>
          <w:iCs/>
          <w:color w:val="212529"/>
          <w:shd w:val="clear" w:color="auto" w:fill="FFFFFF"/>
        </w:rPr>
        <w:t xml:space="preserve"> Model</w:t>
      </w:r>
      <w:r w:rsidRPr="00954B6B">
        <w:rPr>
          <w:color w:val="212529"/>
          <w:shd w:val="clear" w:color="auto" w:fill="FFFFFF"/>
        </w:rPr>
        <w:t>. Online. Dostupné z: </w:t>
      </w:r>
      <w:hyperlink r:id="rId131" w:history="1">
        <w:r w:rsidRPr="00003E9C">
          <w:rPr>
            <w:rStyle w:val="Hypertextovodkaz"/>
            <w:color w:val="auto"/>
            <w:u w:val="none"/>
            <w:shd w:val="clear" w:color="auto" w:fill="FFFFFF"/>
          </w:rPr>
          <w:t>https://www.tutorialspoint.com/sdlc/sdlc_waterfall_model.htm</w:t>
        </w:r>
      </w:hyperlink>
      <w:r w:rsidRPr="00954B6B">
        <w:rPr>
          <w:color w:val="212529"/>
          <w:shd w:val="clear" w:color="auto" w:fill="FFFFFF"/>
        </w:rPr>
        <w:t>. [cit. 2025-09-14].</w:t>
      </w:r>
      <w:bookmarkEnd w:id="292"/>
    </w:p>
    <w:p w14:paraId="204BF857" w14:textId="61725129" w:rsidR="00863F36" w:rsidRPr="00954B6B" w:rsidRDefault="00863F36" w:rsidP="005F71A0">
      <w:pPr>
        <w:pStyle w:val="Seznampouitliteratury"/>
        <w:jc w:val="both"/>
      </w:pPr>
      <w:bookmarkStart w:id="293" w:name="_Ref213518765"/>
      <w:r w:rsidRPr="00954B6B">
        <w:rPr>
          <w:color w:val="212529"/>
          <w:shd w:val="clear" w:color="auto" w:fill="FFFFFF"/>
        </w:rPr>
        <w:t>GEEKSFORGEEKS. </w:t>
      </w:r>
      <w:r w:rsidRPr="00954B6B">
        <w:rPr>
          <w:i/>
          <w:iCs/>
          <w:color w:val="212529"/>
          <w:shd w:val="clear" w:color="auto" w:fill="FFFFFF"/>
        </w:rPr>
        <w:t>SDLC V-</w:t>
      </w:r>
      <w:proofErr w:type="gramStart"/>
      <w:r w:rsidRPr="00954B6B">
        <w:rPr>
          <w:i/>
          <w:iCs/>
          <w:color w:val="212529"/>
          <w:shd w:val="clear" w:color="auto" w:fill="FFFFFF"/>
        </w:rPr>
        <w:t>Model - Software</w:t>
      </w:r>
      <w:proofErr w:type="gramEnd"/>
      <w:r w:rsidRPr="00954B6B">
        <w:rPr>
          <w:i/>
          <w:iCs/>
          <w:color w:val="212529"/>
          <w:shd w:val="clear" w:color="auto" w:fill="FFFFFF"/>
        </w:rPr>
        <w:t xml:space="preserve"> Engineering</w:t>
      </w:r>
      <w:r w:rsidRPr="00954B6B">
        <w:rPr>
          <w:color w:val="212529"/>
          <w:shd w:val="clear" w:color="auto" w:fill="FFFFFF"/>
        </w:rPr>
        <w:t>. Online. 2025-08-11. Dostupné z: </w:t>
      </w:r>
      <w:hyperlink r:id="rId132" w:history="1">
        <w:r w:rsidRPr="00003E9C">
          <w:rPr>
            <w:rStyle w:val="Hypertextovodkaz"/>
            <w:color w:val="auto"/>
            <w:u w:val="none"/>
            <w:shd w:val="clear" w:color="auto" w:fill="FFFFFF"/>
          </w:rPr>
          <w:t>https://www.geeksforgeeks.org/software-engineering/software-engineering-sdlc-v-model</w:t>
        </w:r>
      </w:hyperlink>
      <w:r w:rsidRPr="00954B6B">
        <w:rPr>
          <w:color w:val="212529"/>
          <w:shd w:val="clear" w:color="auto" w:fill="FFFFFF"/>
        </w:rPr>
        <w:t>. [cit. 2025-09-14].</w:t>
      </w:r>
      <w:bookmarkEnd w:id="293"/>
    </w:p>
    <w:p w14:paraId="79A07638" w14:textId="7E28799D" w:rsidR="00863F36" w:rsidRPr="00954B6B" w:rsidRDefault="00863F36" w:rsidP="005F71A0">
      <w:pPr>
        <w:pStyle w:val="Seznampouitliteratury"/>
        <w:jc w:val="both"/>
      </w:pPr>
      <w:bookmarkStart w:id="294" w:name="_Ref213518776"/>
      <w:r w:rsidRPr="00954B6B">
        <w:rPr>
          <w:color w:val="212529"/>
          <w:shd w:val="clear" w:color="auto" w:fill="FFFFFF"/>
        </w:rPr>
        <w:t>LAOYAN, Sarah. </w:t>
      </w:r>
      <w:r w:rsidRPr="00954B6B">
        <w:rPr>
          <w:i/>
          <w:iCs/>
          <w:color w:val="212529"/>
          <w:shd w:val="clear" w:color="auto" w:fill="FFFFFF"/>
        </w:rPr>
        <w:t>What is Agile methodology? (A beginner’s guide)</w:t>
      </w:r>
      <w:r w:rsidRPr="00954B6B">
        <w:rPr>
          <w:color w:val="212529"/>
          <w:shd w:val="clear" w:color="auto" w:fill="FFFFFF"/>
        </w:rPr>
        <w:t>. Online. 2025. Dostupné z: </w:t>
      </w:r>
      <w:hyperlink r:id="rId133" w:history="1">
        <w:r w:rsidRPr="00003E9C">
          <w:rPr>
            <w:rStyle w:val="Hypertextovodkaz"/>
            <w:color w:val="auto"/>
            <w:u w:val="none"/>
            <w:shd w:val="clear" w:color="auto" w:fill="FFFFFF"/>
          </w:rPr>
          <w:t>https://asana.com/resources/agile-methodology</w:t>
        </w:r>
      </w:hyperlink>
      <w:r w:rsidRPr="00954B6B">
        <w:rPr>
          <w:color w:val="212529"/>
          <w:shd w:val="clear" w:color="auto" w:fill="FFFFFF"/>
        </w:rPr>
        <w:t>. [cit. 2025-09-14].</w:t>
      </w:r>
      <w:bookmarkEnd w:id="294"/>
    </w:p>
    <w:p w14:paraId="71CE7BC9" w14:textId="222D336D" w:rsidR="00863F36" w:rsidRPr="00954B6B" w:rsidRDefault="00863F36" w:rsidP="005F71A0">
      <w:pPr>
        <w:pStyle w:val="Seznampouitliteratury"/>
        <w:jc w:val="both"/>
      </w:pPr>
      <w:bookmarkStart w:id="295" w:name="_Ref213518803"/>
      <w:r w:rsidRPr="00954B6B">
        <w:rPr>
          <w:color w:val="212529"/>
          <w:shd w:val="clear" w:color="auto" w:fill="FFFFFF"/>
        </w:rPr>
        <w:t>PRODUCTPLAN. </w:t>
      </w:r>
      <w:r w:rsidRPr="00954B6B">
        <w:rPr>
          <w:i/>
          <w:iCs/>
          <w:color w:val="212529"/>
          <w:shd w:val="clear" w:color="auto" w:fill="FFFFFF"/>
        </w:rPr>
        <w:t>Lean Software Development</w:t>
      </w:r>
      <w:r w:rsidRPr="00954B6B">
        <w:rPr>
          <w:color w:val="212529"/>
          <w:shd w:val="clear" w:color="auto" w:fill="FFFFFF"/>
        </w:rPr>
        <w:t>. Online. Dostupné z: </w:t>
      </w:r>
      <w:hyperlink r:id="rId134" w:history="1">
        <w:r w:rsidRPr="00003E9C">
          <w:rPr>
            <w:rStyle w:val="Hypertextovodkaz"/>
            <w:color w:val="auto"/>
            <w:u w:val="none"/>
            <w:shd w:val="clear" w:color="auto" w:fill="FFFFFF"/>
          </w:rPr>
          <w:t>https://www.productplan.com/glossary/lean-software-development</w:t>
        </w:r>
      </w:hyperlink>
      <w:r w:rsidRPr="00954B6B">
        <w:rPr>
          <w:color w:val="212529"/>
          <w:shd w:val="clear" w:color="auto" w:fill="FFFFFF"/>
        </w:rPr>
        <w:t>. [cit. 2025-09-14].</w:t>
      </w:r>
      <w:bookmarkEnd w:id="295"/>
    </w:p>
    <w:p w14:paraId="1257201B" w14:textId="06BCE8C3" w:rsidR="002224DF" w:rsidRPr="00954B6B" w:rsidRDefault="002224DF" w:rsidP="005F71A0">
      <w:pPr>
        <w:pStyle w:val="Seznampouitliteratury"/>
        <w:jc w:val="both"/>
      </w:pPr>
      <w:bookmarkStart w:id="296" w:name="_Ref213518816"/>
      <w:r w:rsidRPr="00954B6B">
        <w:rPr>
          <w:color w:val="212529"/>
          <w:shd w:val="clear" w:color="auto" w:fill="FFFFFF"/>
        </w:rPr>
        <w:t>SCALER. </w:t>
      </w:r>
      <w:proofErr w:type="gramStart"/>
      <w:r w:rsidRPr="00954B6B">
        <w:rPr>
          <w:i/>
          <w:iCs/>
          <w:color w:val="212529"/>
          <w:shd w:val="clear" w:color="auto" w:fill="FFFFFF"/>
        </w:rPr>
        <w:t>SDLC - Iterative</w:t>
      </w:r>
      <w:proofErr w:type="gramEnd"/>
      <w:r w:rsidRPr="00954B6B">
        <w:rPr>
          <w:i/>
          <w:iCs/>
          <w:color w:val="212529"/>
          <w:shd w:val="clear" w:color="auto" w:fill="FFFFFF"/>
        </w:rPr>
        <w:t xml:space="preserve"> Model</w:t>
      </w:r>
      <w:r w:rsidRPr="00954B6B">
        <w:rPr>
          <w:color w:val="212529"/>
          <w:shd w:val="clear" w:color="auto" w:fill="FFFFFF"/>
        </w:rPr>
        <w:t>. Online. 2023-05-22. Dostupné z: </w:t>
      </w:r>
      <w:hyperlink r:id="rId135" w:history="1">
        <w:r w:rsidRPr="00003E9C">
          <w:rPr>
            <w:rStyle w:val="Hypertextovodkaz"/>
            <w:color w:val="auto"/>
            <w:u w:val="none"/>
            <w:shd w:val="clear" w:color="auto" w:fill="FFFFFF"/>
          </w:rPr>
          <w:t>https://www.scaler.com/topics/software-engineering/iterative-model-in-software-engineering</w:t>
        </w:r>
      </w:hyperlink>
      <w:r w:rsidRPr="00954B6B">
        <w:rPr>
          <w:color w:val="212529"/>
          <w:shd w:val="clear" w:color="auto" w:fill="FFFFFF"/>
        </w:rPr>
        <w:t>. [cit. 2025-09-14].</w:t>
      </w:r>
      <w:bookmarkEnd w:id="296"/>
    </w:p>
    <w:p w14:paraId="183A2A21" w14:textId="0B243561" w:rsidR="00CC49CD" w:rsidRPr="00954B6B" w:rsidRDefault="00CC49CD" w:rsidP="005F71A0">
      <w:pPr>
        <w:pStyle w:val="Seznampouitliteratury"/>
        <w:jc w:val="both"/>
      </w:pPr>
      <w:bookmarkStart w:id="297" w:name="_Ref213518827"/>
      <w:r w:rsidRPr="00954B6B">
        <w:rPr>
          <w:color w:val="212529"/>
          <w:shd w:val="clear" w:color="auto" w:fill="FFFFFF"/>
        </w:rPr>
        <w:t>HASHEMI-POUR, Cameron. </w:t>
      </w:r>
      <w:r w:rsidRPr="00954B6B">
        <w:rPr>
          <w:i/>
          <w:iCs/>
          <w:color w:val="212529"/>
          <w:shd w:val="clear" w:color="auto" w:fill="FFFFFF"/>
        </w:rPr>
        <w:t>What is the spiral model and how is it used?</w:t>
      </w:r>
      <w:r w:rsidRPr="00954B6B">
        <w:rPr>
          <w:color w:val="212529"/>
          <w:shd w:val="clear" w:color="auto" w:fill="FFFFFF"/>
        </w:rPr>
        <w:t> Online. 2025. Dostupné z: </w:t>
      </w:r>
      <w:hyperlink r:id="rId136" w:history="1">
        <w:r w:rsidRPr="00003E9C">
          <w:rPr>
            <w:rStyle w:val="Hypertextovodkaz"/>
            <w:color w:val="auto"/>
            <w:u w:val="none"/>
            <w:shd w:val="clear" w:color="auto" w:fill="FFFFFF"/>
          </w:rPr>
          <w:t>https://www.techtarget.com/searchsoftwarequality/definition/spiral-model</w:t>
        </w:r>
      </w:hyperlink>
      <w:r w:rsidRPr="00954B6B">
        <w:rPr>
          <w:color w:val="212529"/>
          <w:shd w:val="clear" w:color="auto" w:fill="FFFFFF"/>
        </w:rPr>
        <w:t>. [cit. 2025-09-14].</w:t>
      </w:r>
      <w:bookmarkEnd w:id="297"/>
    </w:p>
    <w:p w14:paraId="07207540" w14:textId="08287719" w:rsidR="00BB7058" w:rsidRPr="00954B6B" w:rsidRDefault="00BB7058" w:rsidP="005F71A0">
      <w:pPr>
        <w:pStyle w:val="Seznampouitliteratury"/>
        <w:jc w:val="both"/>
      </w:pPr>
      <w:bookmarkStart w:id="298" w:name="_Ref213518864"/>
      <w:r w:rsidRPr="00954B6B">
        <w:rPr>
          <w:color w:val="212529"/>
          <w:shd w:val="clear" w:color="auto" w:fill="FFFFFF"/>
        </w:rPr>
        <w:t>GEEKSFORGEEKS. </w:t>
      </w:r>
      <w:r w:rsidRPr="00954B6B">
        <w:rPr>
          <w:i/>
          <w:iCs/>
          <w:color w:val="212529"/>
          <w:shd w:val="clear" w:color="auto" w:fill="FFFFFF"/>
        </w:rPr>
        <w:t>Overview of Big Bang Model</w:t>
      </w:r>
      <w:r w:rsidRPr="00954B6B">
        <w:rPr>
          <w:color w:val="212529"/>
          <w:shd w:val="clear" w:color="auto" w:fill="FFFFFF"/>
        </w:rPr>
        <w:t>. Online. 2025-07-23. Dostupné z: </w:t>
      </w:r>
      <w:hyperlink r:id="rId137" w:history="1">
        <w:r w:rsidRPr="00003E9C">
          <w:rPr>
            <w:rStyle w:val="Hypertextovodkaz"/>
            <w:color w:val="auto"/>
            <w:u w:val="none"/>
            <w:shd w:val="clear" w:color="auto" w:fill="FFFFFF"/>
          </w:rPr>
          <w:t>https://www.geeksforgeeks.org/software-engineering/overview-of-big-bang-model</w:t>
        </w:r>
      </w:hyperlink>
      <w:r w:rsidRPr="00954B6B">
        <w:rPr>
          <w:color w:val="212529"/>
          <w:shd w:val="clear" w:color="auto" w:fill="FFFFFF"/>
        </w:rPr>
        <w:t>. [cit. 2025-09-14].</w:t>
      </w:r>
      <w:bookmarkEnd w:id="298"/>
    </w:p>
    <w:p w14:paraId="136DB74D" w14:textId="1D953283" w:rsidR="00ED6418" w:rsidRPr="00954B6B" w:rsidRDefault="00ED6418" w:rsidP="005F71A0">
      <w:pPr>
        <w:pStyle w:val="Seznampouitliteratury"/>
        <w:jc w:val="both"/>
      </w:pPr>
      <w:bookmarkStart w:id="299" w:name="_Ref213518886"/>
      <w:r w:rsidRPr="00954B6B">
        <w:rPr>
          <w:color w:val="212529"/>
          <w:shd w:val="clear" w:color="auto" w:fill="FFFFFF"/>
        </w:rPr>
        <w:t>KISSFLOW, Team. </w:t>
      </w:r>
      <w:r w:rsidRPr="00954B6B">
        <w:rPr>
          <w:i/>
          <w:iCs/>
          <w:color w:val="212529"/>
          <w:shd w:val="clear" w:color="auto" w:fill="FFFFFF"/>
        </w:rPr>
        <w:t>What is Rapid Application Development (RAD)? An Ultimate Guide for 2025</w:t>
      </w:r>
      <w:r w:rsidRPr="00954B6B">
        <w:rPr>
          <w:color w:val="212529"/>
          <w:shd w:val="clear" w:color="auto" w:fill="FFFFFF"/>
        </w:rPr>
        <w:t>. Online. 2025-08-11. Dostupné z: </w:t>
      </w:r>
      <w:hyperlink r:id="rId138" w:history="1">
        <w:r w:rsidRPr="00003E9C">
          <w:rPr>
            <w:rStyle w:val="Hypertextovodkaz"/>
            <w:color w:val="auto"/>
            <w:u w:val="none"/>
            <w:shd w:val="clear" w:color="auto" w:fill="FFFFFF"/>
          </w:rPr>
          <w:t>https://kissflow.com/application-development/rad/rapid-application-</w:t>
        </w:r>
        <w:r w:rsidRPr="00003E9C">
          <w:rPr>
            <w:rStyle w:val="Hypertextovodkaz"/>
            <w:color w:val="auto"/>
            <w:u w:val="none"/>
            <w:shd w:val="clear" w:color="auto" w:fill="FFFFFF"/>
          </w:rPr>
          <w:lastRenderedPageBreak/>
          <w:t>development</w:t>
        </w:r>
      </w:hyperlink>
      <w:r w:rsidRPr="00954B6B">
        <w:rPr>
          <w:color w:val="212529"/>
          <w:shd w:val="clear" w:color="auto" w:fill="FFFFFF"/>
        </w:rPr>
        <w:t>. [cit. 2025-09-14].</w:t>
      </w:r>
      <w:bookmarkEnd w:id="299"/>
    </w:p>
    <w:p w14:paraId="14160CA7" w14:textId="1D61158B" w:rsidR="28D8C8A7" w:rsidRPr="00FC2A10" w:rsidRDefault="28D8C8A7" w:rsidP="005F71A0">
      <w:pPr>
        <w:pStyle w:val="Seznampouitliteratury"/>
        <w:jc w:val="both"/>
        <w:rPr>
          <w:lang w:val="en-US"/>
        </w:rPr>
      </w:pPr>
      <w:bookmarkStart w:id="300" w:name="_Ref213518946"/>
      <w:r w:rsidRPr="00954B6B">
        <w:rPr>
          <w:rFonts w:eastAsia="Open Sans"/>
          <w:i/>
          <w:iCs/>
          <w:color w:val="212529"/>
          <w:szCs w:val="24"/>
          <w:lang w:val="en-US"/>
        </w:rPr>
        <w:t>What is version control?</w:t>
      </w:r>
      <w:r w:rsidRPr="00954B6B">
        <w:rPr>
          <w:rFonts w:eastAsia="Open Sans"/>
          <w:color w:val="212529"/>
          <w:szCs w:val="24"/>
          <w:lang w:val="en-US"/>
        </w:rPr>
        <w:t xml:space="preserve"> Online. Atlassian. Dostupné z: </w:t>
      </w:r>
      <w:hyperlink r:id="rId139">
        <w:r w:rsidRPr="00003E9C">
          <w:rPr>
            <w:rStyle w:val="Hypertextovodkaz"/>
            <w:rFonts w:eastAsia="Open Sans"/>
            <w:color w:val="auto"/>
            <w:szCs w:val="24"/>
            <w:u w:val="none"/>
            <w:lang w:val="en-US"/>
          </w:rPr>
          <w:t>https://www.atlassian.com/git/tutorials/what-is-version-control</w:t>
        </w:r>
      </w:hyperlink>
      <w:r w:rsidRPr="00954B6B">
        <w:rPr>
          <w:rFonts w:eastAsia="Open Sans"/>
          <w:color w:val="212529"/>
          <w:szCs w:val="24"/>
          <w:lang w:val="en-US"/>
        </w:rPr>
        <w:t>. [cit. 2025-08-27].</w:t>
      </w:r>
      <w:bookmarkEnd w:id="300"/>
    </w:p>
    <w:p w14:paraId="308436FC" w14:textId="77777777" w:rsidR="00FC2A10" w:rsidRPr="00003E9C" w:rsidRDefault="00FC2A10" w:rsidP="005F71A0">
      <w:pPr>
        <w:pStyle w:val="Seznampouitliteratury"/>
        <w:jc w:val="both"/>
        <w:rPr>
          <w:lang w:val="en-US"/>
        </w:rPr>
      </w:pPr>
      <w:r w:rsidRPr="00003E9C">
        <w:rPr>
          <w:color w:val="212529"/>
          <w:shd w:val="clear" w:color="auto" w:fill="FFFFFF"/>
        </w:rPr>
        <w:t>ATLASSIAN. </w:t>
      </w:r>
      <w:r w:rsidRPr="00003E9C">
        <w:rPr>
          <w:i/>
          <w:iCs/>
          <w:color w:val="212529"/>
          <w:shd w:val="clear" w:color="auto" w:fill="FFFFFF"/>
        </w:rPr>
        <w:t>What is Git?</w:t>
      </w:r>
      <w:r w:rsidRPr="00003E9C">
        <w:rPr>
          <w:color w:val="212529"/>
          <w:shd w:val="clear" w:color="auto" w:fill="FFFFFF"/>
        </w:rPr>
        <w:t> Online. Dostupné z: </w:t>
      </w:r>
      <w:hyperlink r:id="rId140" w:history="1">
        <w:r w:rsidRPr="00003E9C">
          <w:rPr>
            <w:rStyle w:val="Hypertextovodkaz"/>
            <w:color w:val="auto"/>
            <w:u w:val="none"/>
            <w:shd w:val="clear" w:color="auto" w:fill="FFFFFF"/>
          </w:rPr>
          <w:t>https://www.atlassian.com/git/tutorials/what-is-git</w:t>
        </w:r>
      </w:hyperlink>
      <w:r w:rsidRPr="00003E9C">
        <w:rPr>
          <w:color w:val="212529"/>
          <w:shd w:val="clear" w:color="auto" w:fill="FFFFFF"/>
        </w:rPr>
        <w:t>. [cit. 2025-10-02].</w:t>
      </w:r>
    </w:p>
    <w:p w14:paraId="67C0BD84" w14:textId="5ED40F9C" w:rsidR="00D73467" w:rsidRPr="008A612D" w:rsidRDefault="00D73467" w:rsidP="005F71A0">
      <w:pPr>
        <w:pStyle w:val="Seznampouitliteratury"/>
        <w:jc w:val="both"/>
        <w:rPr>
          <w:lang w:val="en-US"/>
        </w:rPr>
      </w:pPr>
      <w:bookmarkStart w:id="301" w:name="_Ref213519237"/>
      <w:r w:rsidRPr="008A612D">
        <w:rPr>
          <w:color w:val="212529"/>
          <w:shd w:val="clear" w:color="auto" w:fill="FFFFFF"/>
        </w:rPr>
        <w:t>VALKOVIČ, Patrik. </w:t>
      </w:r>
      <w:r w:rsidRPr="008A612D">
        <w:rPr>
          <w:i/>
          <w:iCs/>
          <w:color w:val="212529"/>
          <w:shd w:val="clear" w:color="auto" w:fill="FFFFFF"/>
        </w:rPr>
        <w:t xml:space="preserve">Lekce 1 - </w:t>
      </w:r>
      <w:proofErr w:type="gramStart"/>
      <w:r w:rsidRPr="008A612D">
        <w:rPr>
          <w:i/>
          <w:iCs/>
          <w:color w:val="212529"/>
          <w:shd w:val="clear" w:color="auto" w:fill="FFFFFF"/>
        </w:rPr>
        <w:t>Git - Historie</w:t>
      </w:r>
      <w:proofErr w:type="gramEnd"/>
      <w:r w:rsidRPr="008A612D">
        <w:rPr>
          <w:i/>
          <w:iCs/>
          <w:color w:val="212529"/>
          <w:shd w:val="clear" w:color="auto" w:fill="FFFFFF"/>
        </w:rPr>
        <w:t xml:space="preserve"> a principy</w:t>
      </w:r>
      <w:r w:rsidRPr="008A612D">
        <w:rPr>
          <w:color w:val="212529"/>
          <w:shd w:val="clear" w:color="auto" w:fill="FFFFFF"/>
        </w:rPr>
        <w:t>. Online. Dostupné z: </w:t>
      </w:r>
      <w:hyperlink r:id="rId141" w:history="1">
        <w:r w:rsidRPr="00003E9C">
          <w:rPr>
            <w:rStyle w:val="Hypertextovodkaz"/>
            <w:color w:val="auto"/>
            <w:u w:val="none"/>
            <w:shd w:val="clear" w:color="auto" w:fill="FFFFFF"/>
          </w:rPr>
          <w:t>https://www.itnetwork.cz/programovani/git/git-tutorial-historie-a-principy</w:t>
        </w:r>
      </w:hyperlink>
      <w:r w:rsidRPr="008A612D">
        <w:rPr>
          <w:color w:val="212529"/>
          <w:shd w:val="clear" w:color="auto" w:fill="FFFFFF"/>
        </w:rPr>
        <w:t>. [cit. 2025-10-07].</w:t>
      </w:r>
      <w:bookmarkEnd w:id="301"/>
    </w:p>
    <w:p w14:paraId="5F68A019" w14:textId="4CBA3E22" w:rsidR="00453B29" w:rsidRPr="00704F2D" w:rsidRDefault="00453B29" w:rsidP="005F71A0">
      <w:pPr>
        <w:pStyle w:val="Seznampouitliteratury"/>
        <w:jc w:val="both"/>
        <w:rPr>
          <w:lang w:val="en-US"/>
        </w:rPr>
      </w:pPr>
      <w:bookmarkStart w:id="302" w:name="_Ref213519453"/>
      <w:r w:rsidRPr="00453B29">
        <w:t>MICROSOFT. </w:t>
      </w:r>
      <w:r w:rsidRPr="00453B29">
        <w:rPr>
          <w:i/>
          <w:iCs/>
        </w:rPr>
        <w:t>Co je DevOps?</w:t>
      </w:r>
      <w:r w:rsidRPr="00453B29">
        <w:t> Online. Dostupné z: </w:t>
      </w:r>
      <w:hyperlink r:id="rId142" w:history="1">
        <w:r w:rsidRPr="00003E9C">
          <w:rPr>
            <w:rStyle w:val="Hypertextovodkaz"/>
            <w:color w:val="auto"/>
            <w:u w:val="none"/>
          </w:rPr>
          <w:t>https://azure.microsoft.com/cs-cz/resources/cloud-computing-dictionary/what-is-devops</w:t>
        </w:r>
      </w:hyperlink>
      <w:r w:rsidRPr="00453B29">
        <w:t>. [cit. 2025-10-18].</w:t>
      </w:r>
      <w:bookmarkEnd w:id="302"/>
    </w:p>
    <w:p w14:paraId="40092922" w14:textId="68DB0EA5" w:rsidR="00704F2D" w:rsidRPr="007271BB" w:rsidRDefault="00704F2D" w:rsidP="005F71A0">
      <w:pPr>
        <w:pStyle w:val="Seznampouitliteratury"/>
        <w:jc w:val="both"/>
        <w:rPr>
          <w:lang w:val="en-US"/>
        </w:rPr>
      </w:pPr>
      <w:bookmarkStart w:id="303" w:name="_Ref213519481"/>
      <w:r w:rsidRPr="00704F2D">
        <w:t>RED HAT. </w:t>
      </w:r>
      <w:r w:rsidRPr="00704F2D">
        <w:rPr>
          <w:i/>
          <w:iCs/>
        </w:rPr>
        <w:t>What is CI/CD?</w:t>
      </w:r>
      <w:r w:rsidRPr="00704F2D">
        <w:t> Online. 2025-06-10. Dostupné z: </w:t>
      </w:r>
      <w:hyperlink r:id="rId143" w:history="1">
        <w:r w:rsidRPr="00003E9C">
          <w:rPr>
            <w:rStyle w:val="Hypertextovodkaz"/>
            <w:color w:val="auto"/>
            <w:u w:val="none"/>
          </w:rPr>
          <w:t>https://www.redhat.com/en/topics/devops/what-is-ci-cd</w:t>
        </w:r>
      </w:hyperlink>
      <w:r w:rsidRPr="00704F2D">
        <w:t>. [cit. 2025-10-18].</w:t>
      </w:r>
      <w:bookmarkEnd w:id="303"/>
    </w:p>
    <w:p w14:paraId="36CDADAD" w14:textId="5466A424" w:rsidR="007271BB" w:rsidRPr="009175A4" w:rsidRDefault="007271BB" w:rsidP="005F71A0">
      <w:pPr>
        <w:pStyle w:val="Seznampouitliteratury"/>
        <w:jc w:val="both"/>
        <w:rPr>
          <w:lang w:val="en-US"/>
        </w:rPr>
      </w:pPr>
      <w:bookmarkStart w:id="304" w:name="_Ref213519589"/>
      <w:r w:rsidRPr="007271BB">
        <w:t>THIRMAL, Adhiran. </w:t>
      </w:r>
      <w:r w:rsidRPr="007271BB">
        <w:rPr>
          <w:i/>
          <w:iCs/>
        </w:rPr>
        <w:t>What is Secure Development?</w:t>
      </w:r>
      <w:r w:rsidRPr="007271BB">
        <w:t> Online. 2023. Dostupné z: </w:t>
      </w:r>
      <w:hyperlink r:id="rId144" w:history="1">
        <w:r w:rsidRPr="00003E9C">
          <w:rPr>
            <w:rStyle w:val="Hypertextovodkaz"/>
            <w:color w:val="auto"/>
            <w:u w:val="none"/>
          </w:rPr>
          <w:t>https://www.securitycompass.com/blog/what-is-secure-development</w:t>
        </w:r>
      </w:hyperlink>
      <w:r w:rsidRPr="007271BB">
        <w:t>. [cit. 2025-10-18].</w:t>
      </w:r>
      <w:bookmarkEnd w:id="304"/>
    </w:p>
    <w:p w14:paraId="1E0E430D" w14:textId="141AC110" w:rsidR="009175A4" w:rsidRPr="0045141B" w:rsidRDefault="009175A4" w:rsidP="005F71A0">
      <w:pPr>
        <w:pStyle w:val="Seznampouitliteratury"/>
        <w:jc w:val="both"/>
        <w:rPr>
          <w:rStyle w:val="Hypertextovodkaz"/>
          <w:color w:val="auto"/>
          <w:u w:val="none"/>
          <w:lang w:val="en-US"/>
        </w:rPr>
      </w:pPr>
      <w:bookmarkStart w:id="305" w:name="_Ref213520474"/>
      <w:r w:rsidRPr="009175A4">
        <w:t xml:space="preserve">KONDAKOVA, Radostina. </w:t>
      </w:r>
      <w:r w:rsidRPr="009175A4">
        <w:rPr>
          <w:i/>
          <w:iCs/>
        </w:rPr>
        <w:t>Secure Software Development: Overview and practical examples</w:t>
      </w:r>
      <w:r w:rsidRPr="009175A4">
        <w:t xml:space="preserve">. [online]. 2025 [cit. 2025-11-08]. Dostupné z: </w:t>
      </w:r>
      <w:hyperlink r:id="rId145" w:tgtFrame="_new" w:history="1">
        <w:r w:rsidRPr="001D2882">
          <w:rPr>
            <w:rStyle w:val="Hypertextovodkaz"/>
            <w:color w:val="auto"/>
            <w:u w:val="none"/>
          </w:rPr>
          <w:t>https://owasp.org/www-chapter-sofia/assets/presentations/202503%20-%20Secure%20Software%20Development:%20Overview%20and%20practical%20examples%20by%20Radostina%20Kondakova.pdf</w:t>
        </w:r>
      </w:hyperlink>
      <w:bookmarkEnd w:id="305"/>
    </w:p>
    <w:p w14:paraId="616D4FFD" w14:textId="7455602F" w:rsidR="0045141B" w:rsidRPr="00C70366" w:rsidRDefault="0045141B" w:rsidP="005F71A0">
      <w:pPr>
        <w:pStyle w:val="Seznampouitliteratury"/>
        <w:jc w:val="both"/>
        <w:rPr>
          <w:lang w:val="en-US"/>
        </w:rPr>
      </w:pPr>
      <w:bookmarkStart w:id="306" w:name="_Ref213580396"/>
      <w:r w:rsidRPr="0045141B">
        <w:t>TAL, Liran. </w:t>
      </w:r>
      <w:r w:rsidRPr="0045141B">
        <w:rPr>
          <w:i/>
          <w:iCs/>
        </w:rPr>
        <w:t>Secure Software Development Lifecycle (SSDLC)</w:t>
      </w:r>
      <w:r w:rsidRPr="0045141B">
        <w:t>. Online. Snyk Limited. Dostupné z: </w:t>
      </w:r>
      <w:hyperlink r:id="rId146" w:history="1">
        <w:r w:rsidRPr="001D2882">
          <w:rPr>
            <w:rStyle w:val="Hypertextovodkaz"/>
            <w:color w:val="auto"/>
            <w:u w:val="none"/>
          </w:rPr>
          <w:t>https://snyk.io/articles/secure-sdlc</w:t>
        </w:r>
      </w:hyperlink>
      <w:r w:rsidRPr="0045141B">
        <w:t>. [cit. 2025-11-09].</w:t>
      </w:r>
      <w:bookmarkEnd w:id="306"/>
    </w:p>
    <w:p w14:paraId="0A57EB21" w14:textId="3F8319BE" w:rsidR="00C70366" w:rsidRPr="00D02D81" w:rsidRDefault="00C70366" w:rsidP="005F71A0">
      <w:pPr>
        <w:pStyle w:val="Seznampouitliteratury"/>
        <w:jc w:val="both"/>
        <w:rPr>
          <w:lang w:val="en-US"/>
        </w:rPr>
      </w:pPr>
      <w:bookmarkStart w:id="307" w:name="_Ref213582682"/>
      <w:r w:rsidRPr="00C70366">
        <w:t>DRAKE, Victoria. </w:t>
      </w:r>
      <w:r w:rsidRPr="00C70366">
        <w:rPr>
          <w:i/>
          <w:iCs/>
        </w:rPr>
        <w:t>Threat Modeling</w:t>
      </w:r>
      <w:r w:rsidRPr="00C70366">
        <w:t>. Online. OWASP. Dostupné z: </w:t>
      </w:r>
      <w:hyperlink r:id="rId147" w:history="1">
        <w:r w:rsidRPr="001D2882">
          <w:rPr>
            <w:rStyle w:val="Hypertextovodkaz"/>
            <w:color w:val="auto"/>
            <w:u w:val="none"/>
          </w:rPr>
          <w:t>https://owasp.org/www-community/Threat_Modeling</w:t>
        </w:r>
      </w:hyperlink>
      <w:r w:rsidRPr="00C70366">
        <w:t>. [cit. 2025-11-09].</w:t>
      </w:r>
      <w:bookmarkEnd w:id="307"/>
    </w:p>
    <w:p w14:paraId="18D0E8F3" w14:textId="2AB3A592" w:rsidR="00D02D81" w:rsidRPr="00CA6F75" w:rsidRDefault="00D02D81" w:rsidP="005F71A0">
      <w:pPr>
        <w:pStyle w:val="Seznampouitliteratury"/>
        <w:jc w:val="both"/>
        <w:rPr>
          <w:lang w:val="en-US"/>
        </w:rPr>
      </w:pPr>
      <w:bookmarkStart w:id="308" w:name="_Ref213512947"/>
      <w:r w:rsidRPr="00D02D81">
        <w:t>BLACK DUCK SOFTWARE. </w:t>
      </w:r>
      <w:r w:rsidRPr="00D02D81">
        <w:rPr>
          <w:i/>
          <w:iCs/>
        </w:rPr>
        <w:t>Software Composition Analysis</w:t>
      </w:r>
      <w:r w:rsidRPr="00D02D81">
        <w:t>. Online. Black Duck. Dostupné z: </w:t>
      </w:r>
      <w:hyperlink r:id="rId148" w:history="1">
        <w:r w:rsidRPr="001D2882">
          <w:rPr>
            <w:rStyle w:val="Hypertextovodkaz"/>
            <w:color w:val="auto"/>
            <w:u w:val="none"/>
          </w:rPr>
          <w:t>https://www.blackduck.com/glossary/what-is-software-composition-analysis.html</w:t>
        </w:r>
      </w:hyperlink>
      <w:r w:rsidRPr="00D02D81">
        <w:t>. [cit. 2025-11-08].</w:t>
      </w:r>
      <w:bookmarkEnd w:id="308"/>
    </w:p>
    <w:p w14:paraId="48E38F68" w14:textId="68BD6474" w:rsidR="00CA6F75" w:rsidRPr="00F44775" w:rsidRDefault="00CA6F75" w:rsidP="005F71A0">
      <w:pPr>
        <w:pStyle w:val="Seznampouitliteratury"/>
        <w:jc w:val="both"/>
        <w:rPr>
          <w:lang w:val="en-US"/>
        </w:rPr>
      </w:pPr>
      <w:bookmarkStart w:id="309" w:name="_Ref213514089"/>
      <w:r w:rsidRPr="00CA6F75">
        <w:t>GOODWIN, Michale a KHAN, Tasmiha. </w:t>
      </w:r>
      <w:r w:rsidRPr="00CA6F75">
        <w:rPr>
          <w:i/>
          <w:iCs/>
        </w:rPr>
        <w:t xml:space="preserve">What is a software bill of materials </w:t>
      </w:r>
      <w:r w:rsidRPr="00CA6F75">
        <w:rPr>
          <w:i/>
          <w:iCs/>
        </w:rPr>
        <w:lastRenderedPageBreak/>
        <w:t>(SBOM)?</w:t>
      </w:r>
      <w:r w:rsidRPr="00CA6F75">
        <w:t> Online. IBM. Dostupné z: </w:t>
      </w:r>
      <w:hyperlink r:id="rId149" w:history="1">
        <w:r w:rsidRPr="001D2882">
          <w:rPr>
            <w:rStyle w:val="Hypertextovodkaz"/>
            <w:color w:val="auto"/>
            <w:u w:val="none"/>
          </w:rPr>
          <w:t>https://www.ibm.com/think/topics/sbom</w:t>
        </w:r>
      </w:hyperlink>
      <w:r w:rsidRPr="00CA6F75">
        <w:t>. [cit. 2025-11-08].</w:t>
      </w:r>
      <w:bookmarkEnd w:id="309"/>
    </w:p>
    <w:p w14:paraId="44C3B7FE" w14:textId="66B13C53" w:rsidR="00F44775" w:rsidRPr="00851486" w:rsidRDefault="00F44775" w:rsidP="005F71A0">
      <w:pPr>
        <w:pStyle w:val="Seznampouitliteratury"/>
        <w:jc w:val="both"/>
        <w:rPr>
          <w:lang w:val="en-US"/>
        </w:rPr>
      </w:pPr>
      <w:bookmarkStart w:id="310" w:name="_Ref213518434"/>
      <w:r w:rsidRPr="00F44775">
        <w:t>KEYFACTOR. </w:t>
      </w:r>
      <w:r w:rsidRPr="00F44775">
        <w:rPr>
          <w:i/>
          <w:iCs/>
        </w:rPr>
        <w:t>Introducing the Cryptographic Bill of Materials (CBOM): A Foundation for Modern Cryptographic Management</w:t>
      </w:r>
      <w:r w:rsidRPr="00F44775">
        <w:t>. Online. Keyfactor. 2025. Dostupné z: </w:t>
      </w:r>
      <w:hyperlink r:id="rId150" w:history="1">
        <w:r w:rsidRPr="001D2882">
          <w:rPr>
            <w:rStyle w:val="Hypertextovodkaz"/>
            <w:color w:val="auto"/>
            <w:u w:val="none"/>
          </w:rPr>
          <w:t>https://www.keyfactor.com/blog/introducing-the-cryptographic-bill-of-materials-cbom-a-foundation-for-modern-cryptographic-management</w:t>
        </w:r>
      </w:hyperlink>
      <w:r w:rsidRPr="00F44775">
        <w:t>. [cit. 2025-11-08].</w:t>
      </w:r>
      <w:bookmarkEnd w:id="310"/>
    </w:p>
    <w:p w14:paraId="3864226E" w14:textId="3CBA55D9" w:rsidR="00851486" w:rsidRPr="007271BB" w:rsidRDefault="00851486" w:rsidP="005F71A0">
      <w:pPr>
        <w:pStyle w:val="Seznampouitliteratury"/>
        <w:jc w:val="both"/>
        <w:rPr>
          <w:lang w:val="en-US"/>
        </w:rPr>
      </w:pPr>
      <w:bookmarkStart w:id="311" w:name="_Ref213583756"/>
      <w:r w:rsidRPr="00851486">
        <w:t>GEEKSFORGEEKS. </w:t>
      </w:r>
      <w:r w:rsidRPr="00851486">
        <w:rPr>
          <w:i/>
          <w:iCs/>
        </w:rPr>
        <w:t>What is Secure Software Development Life Cycle (</w:t>
      </w:r>
      <w:proofErr w:type="gramStart"/>
      <w:r w:rsidRPr="00851486">
        <w:rPr>
          <w:i/>
          <w:iCs/>
        </w:rPr>
        <w:t>SSDLC )</w:t>
      </w:r>
      <w:proofErr w:type="gramEnd"/>
      <w:r w:rsidRPr="00851486">
        <w:rPr>
          <w:i/>
          <w:iCs/>
        </w:rPr>
        <w:t>?</w:t>
      </w:r>
      <w:r w:rsidRPr="00851486">
        <w:t> Online. GeeksforGeeks. 2025-08-09. Dostupné z: </w:t>
      </w:r>
      <w:hyperlink r:id="rId151" w:history="1">
        <w:r w:rsidRPr="001D2882">
          <w:rPr>
            <w:rStyle w:val="Hypertextovodkaz"/>
            <w:color w:val="auto"/>
            <w:u w:val="none"/>
          </w:rPr>
          <w:t>https://www.geeksforgeeks.org/ethical-hacking/what-is-secure-software-development-life-cycle-ssdlc</w:t>
        </w:r>
      </w:hyperlink>
      <w:r w:rsidRPr="00851486">
        <w:t>. [cit. 2025-11-09].</w:t>
      </w:r>
      <w:bookmarkEnd w:id="311"/>
    </w:p>
    <w:p w14:paraId="187D71B3" w14:textId="0307FB4F" w:rsidR="007271BB" w:rsidRPr="00BE07B0" w:rsidRDefault="00BE07B0" w:rsidP="005F71A0">
      <w:pPr>
        <w:pStyle w:val="Seznampouitliteratury"/>
        <w:jc w:val="both"/>
        <w:rPr>
          <w:lang w:val="en-US"/>
        </w:rPr>
      </w:pPr>
      <w:bookmarkStart w:id="312" w:name="_Ref213520895"/>
      <w:r w:rsidRPr="00BE07B0">
        <w:t>FLEXERA. </w:t>
      </w:r>
      <w:r w:rsidRPr="00BE07B0">
        <w:rPr>
          <w:i/>
          <w:iCs/>
        </w:rPr>
        <w:t>Software vulnerability</w:t>
      </w:r>
      <w:r w:rsidRPr="00BE07B0">
        <w:t>. Online. Dostupné z: </w:t>
      </w:r>
      <w:hyperlink r:id="rId152" w:history="1">
        <w:r w:rsidRPr="001D2882">
          <w:rPr>
            <w:rStyle w:val="Hypertextovodkaz"/>
            <w:color w:val="auto"/>
            <w:u w:val="none"/>
          </w:rPr>
          <w:t>https://www.flexera.com/resources/glossary/software-vulnerability</w:t>
        </w:r>
      </w:hyperlink>
      <w:r w:rsidRPr="00BE07B0">
        <w:t>. [cit. 2025-10-18].</w:t>
      </w:r>
      <w:bookmarkEnd w:id="312"/>
    </w:p>
    <w:p w14:paraId="43C8A252" w14:textId="5BA510AB" w:rsidR="00BE07B0" w:rsidRPr="007C74E3" w:rsidRDefault="007C74E3" w:rsidP="005F71A0">
      <w:pPr>
        <w:pStyle w:val="Seznampouitliteratury"/>
        <w:jc w:val="both"/>
        <w:rPr>
          <w:lang w:val="en-US"/>
        </w:rPr>
      </w:pPr>
      <w:bookmarkStart w:id="313" w:name="_Ref213520924"/>
      <w:r w:rsidRPr="007C74E3">
        <w:t>RED HAT. </w:t>
      </w:r>
      <w:r w:rsidRPr="007C74E3">
        <w:rPr>
          <w:i/>
          <w:iCs/>
        </w:rPr>
        <w:t>What is a CVE?</w:t>
      </w:r>
      <w:r w:rsidRPr="007C74E3">
        <w:t> Online. 2024. Dostupné z: </w:t>
      </w:r>
      <w:hyperlink r:id="rId153" w:history="1">
        <w:r w:rsidRPr="001D2882">
          <w:rPr>
            <w:rStyle w:val="Hypertextovodkaz"/>
            <w:color w:val="auto"/>
            <w:u w:val="none"/>
          </w:rPr>
          <w:t>https://www.redhat.com/en/topics/security/what-is-cve</w:t>
        </w:r>
      </w:hyperlink>
      <w:r w:rsidRPr="007C74E3">
        <w:t>. [cit. 2025-10-24].</w:t>
      </w:r>
      <w:bookmarkEnd w:id="313"/>
    </w:p>
    <w:p w14:paraId="667D478F" w14:textId="205D55E7" w:rsidR="007C74E3" w:rsidRPr="00AA3DA3" w:rsidRDefault="00AA3DA3" w:rsidP="005F71A0">
      <w:pPr>
        <w:pStyle w:val="Seznampouitliteratury"/>
        <w:jc w:val="both"/>
        <w:rPr>
          <w:lang w:val="en-US"/>
        </w:rPr>
      </w:pPr>
      <w:bookmarkStart w:id="314" w:name="_Ref213520926"/>
      <w:r w:rsidRPr="00AA3DA3">
        <w:t>FORTINET. </w:t>
      </w:r>
      <w:r w:rsidRPr="00AA3DA3">
        <w:rPr>
          <w:i/>
          <w:iCs/>
        </w:rPr>
        <w:t>Common Vulnerabilities and Exposures (CVE): Everything You Need to Know</w:t>
      </w:r>
      <w:r w:rsidRPr="00AA3DA3">
        <w:t>. Online. Dostupné z: </w:t>
      </w:r>
      <w:hyperlink r:id="rId154" w:history="1">
        <w:r w:rsidRPr="001D2882">
          <w:rPr>
            <w:rStyle w:val="Hypertextovodkaz"/>
            <w:color w:val="auto"/>
            <w:u w:val="none"/>
          </w:rPr>
          <w:t>https://www.fortinet.com/resources/cyberglossary/cve</w:t>
        </w:r>
      </w:hyperlink>
      <w:r w:rsidRPr="00AA3DA3">
        <w:t>. [cit. 2025-10-24].</w:t>
      </w:r>
      <w:bookmarkEnd w:id="314"/>
    </w:p>
    <w:p w14:paraId="37B53B9C" w14:textId="689C75EA" w:rsidR="00AA3DA3" w:rsidRPr="003B0E71" w:rsidRDefault="003B0E71" w:rsidP="005F71A0">
      <w:pPr>
        <w:pStyle w:val="Seznampouitliteratury"/>
        <w:jc w:val="both"/>
        <w:rPr>
          <w:lang w:val="en-US"/>
        </w:rPr>
      </w:pPr>
      <w:bookmarkStart w:id="315" w:name="_Ref213521065"/>
      <w:r w:rsidRPr="003B0E71">
        <w:t>KHAN, Tasmiha a GOODWIN, Michael. </w:t>
      </w:r>
      <w:r w:rsidRPr="003B0E71">
        <w:rPr>
          <w:i/>
          <w:iCs/>
        </w:rPr>
        <w:t>What is CVE (Common Vulnerabilities and Exposures)?</w:t>
      </w:r>
      <w:r w:rsidRPr="003B0E71">
        <w:t> Online. Dostupné z: </w:t>
      </w:r>
      <w:hyperlink r:id="rId155" w:history="1">
        <w:r w:rsidRPr="001D2882">
          <w:rPr>
            <w:rStyle w:val="Hypertextovodkaz"/>
            <w:color w:val="auto"/>
            <w:u w:val="none"/>
          </w:rPr>
          <w:t>https://www.ibm.com/think/topics/cve</w:t>
        </w:r>
      </w:hyperlink>
      <w:r w:rsidRPr="003B0E71">
        <w:t>. [cit. 2025-10-24].</w:t>
      </w:r>
      <w:bookmarkEnd w:id="315"/>
    </w:p>
    <w:p w14:paraId="55648612" w14:textId="15DD79BB" w:rsidR="003B0E71" w:rsidRPr="001B2D6F" w:rsidRDefault="001B2D6F" w:rsidP="005F71A0">
      <w:pPr>
        <w:pStyle w:val="Seznampouitliteratury"/>
        <w:jc w:val="both"/>
        <w:rPr>
          <w:lang w:val="en-US"/>
        </w:rPr>
      </w:pPr>
      <w:bookmarkStart w:id="316" w:name="_Ref213521067"/>
      <w:r w:rsidRPr="001B2D6F">
        <w:t>MICROSOFT. </w:t>
      </w:r>
      <w:r w:rsidRPr="001B2D6F">
        <w:rPr>
          <w:i/>
          <w:iCs/>
        </w:rPr>
        <w:t>Microsoft Outlook Elevation of Privilege Vulnerability</w:t>
      </w:r>
      <w:r w:rsidRPr="001B2D6F">
        <w:t>. Online. 2023, 2023-03-21. Dostupné z: </w:t>
      </w:r>
      <w:hyperlink r:id="rId156" w:history="1">
        <w:r w:rsidRPr="001D2882">
          <w:rPr>
            <w:rStyle w:val="Hypertextovodkaz"/>
            <w:color w:val="auto"/>
            <w:u w:val="none"/>
          </w:rPr>
          <w:t>https://msrc.microsoft.com/update-guide/vulnerability/CVE-2023-23397?utm_source=chatgpt.com</w:t>
        </w:r>
      </w:hyperlink>
      <w:r w:rsidRPr="001B2D6F">
        <w:t>. [cit. 2025-10-26].</w:t>
      </w:r>
      <w:bookmarkEnd w:id="316"/>
    </w:p>
    <w:p w14:paraId="6C93C8C8" w14:textId="1D004630" w:rsidR="001B2D6F" w:rsidRPr="001B2D6F" w:rsidRDefault="001B2D6F" w:rsidP="005F71A0">
      <w:pPr>
        <w:pStyle w:val="Seznampouitliteratury"/>
        <w:jc w:val="both"/>
        <w:rPr>
          <w:lang w:val="en-US"/>
        </w:rPr>
      </w:pPr>
      <w:bookmarkStart w:id="317" w:name="_Ref213521069"/>
      <w:r w:rsidRPr="001B2D6F">
        <w:t>WHATSAPP. </w:t>
      </w:r>
      <w:r w:rsidRPr="001B2D6F">
        <w:rPr>
          <w:i/>
          <w:iCs/>
        </w:rPr>
        <w:t>WhatsApp Security Advisories</w:t>
      </w:r>
      <w:r w:rsidRPr="001B2D6F">
        <w:t>. Online. 2025. Dostupné z: </w:t>
      </w:r>
      <w:hyperlink r:id="rId157" w:history="1">
        <w:r w:rsidRPr="001D2882">
          <w:rPr>
            <w:rStyle w:val="Hypertextovodkaz"/>
            <w:color w:val="auto"/>
            <w:u w:val="none"/>
          </w:rPr>
          <w:t>https://www.whatsapp.com/security/advisories/2025</w:t>
        </w:r>
      </w:hyperlink>
      <w:r w:rsidRPr="001B2D6F">
        <w:t>. [cit. 2025-10-26].</w:t>
      </w:r>
      <w:bookmarkEnd w:id="317"/>
    </w:p>
    <w:p w14:paraId="383805E3" w14:textId="55EEAB9F" w:rsidR="003E748A" w:rsidRPr="008604A1" w:rsidRDefault="003E748A" w:rsidP="005F71A0">
      <w:pPr>
        <w:pStyle w:val="Seznampouitliteratury"/>
        <w:jc w:val="both"/>
        <w:rPr>
          <w:lang w:val="en-US"/>
        </w:rPr>
      </w:pPr>
      <w:bookmarkStart w:id="318" w:name="_Ref213521236"/>
      <w:r w:rsidRPr="003E748A">
        <w:t>CLOUDFLARE. </w:t>
      </w:r>
      <w:r w:rsidRPr="003E748A">
        <w:rPr>
          <w:i/>
          <w:iCs/>
        </w:rPr>
        <w:t>What was the WannaCry ransomware attack?</w:t>
      </w:r>
      <w:r w:rsidRPr="003E748A">
        <w:t> Online. Dostupné</w:t>
      </w:r>
      <w:r>
        <w:t xml:space="preserve"> </w:t>
      </w:r>
      <w:r w:rsidRPr="003E748A">
        <w:lastRenderedPageBreak/>
        <w:t>z: </w:t>
      </w:r>
      <w:hyperlink r:id="rId158" w:history="1">
        <w:r w:rsidRPr="001D2882">
          <w:rPr>
            <w:rStyle w:val="Hypertextovodkaz"/>
            <w:color w:val="auto"/>
            <w:u w:val="none"/>
          </w:rPr>
          <w:t>https://www.cloudflare.com/learning/security/ransomware/wannacry-ransomware</w:t>
        </w:r>
      </w:hyperlink>
      <w:r w:rsidRPr="003E748A">
        <w:t>. [cit. 2025-10-26].</w:t>
      </w:r>
      <w:bookmarkEnd w:id="318"/>
    </w:p>
    <w:p w14:paraId="403ADFB5" w14:textId="0623FBD4" w:rsidR="008604A1" w:rsidRPr="00547A79" w:rsidRDefault="008604A1" w:rsidP="005F71A0">
      <w:pPr>
        <w:pStyle w:val="Seznampouitliteratury"/>
        <w:jc w:val="both"/>
        <w:rPr>
          <w:lang w:val="en-US"/>
        </w:rPr>
      </w:pPr>
      <w:bookmarkStart w:id="319" w:name="_Ref213590028"/>
      <w:r w:rsidRPr="008604A1">
        <w:t>MICROSOFT. </w:t>
      </w:r>
      <w:r w:rsidRPr="008604A1">
        <w:rPr>
          <w:i/>
          <w:iCs/>
        </w:rPr>
        <w:t>Windows SMB Remote Code Execution Vulnerability</w:t>
      </w:r>
      <w:r w:rsidRPr="008604A1">
        <w:t>. Online. Microsoft. 2017. Dostupné z: </w:t>
      </w:r>
      <w:hyperlink r:id="rId159" w:history="1">
        <w:r w:rsidRPr="001D2882">
          <w:rPr>
            <w:rStyle w:val="Hypertextovodkaz"/>
            <w:color w:val="auto"/>
            <w:u w:val="none"/>
          </w:rPr>
          <w:t>https://msrc.microsoft.com/update-guide/en-US/advisory/CVE-2017-0144</w:t>
        </w:r>
      </w:hyperlink>
      <w:r w:rsidRPr="008604A1">
        <w:t>. [cit. 2025-11-09].</w:t>
      </w:r>
      <w:bookmarkEnd w:id="319"/>
    </w:p>
    <w:p w14:paraId="2D80A565" w14:textId="66F21AF1" w:rsidR="00547A79" w:rsidRPr="00547A79" w:rsidRDefault="00547A79" w:rsidP="005F71A0">
      <w:pPr>
        <w:pStyle w:val="Seznampouitliteratury"/>
        <w:jc w:val="both"/>
        <w:rPr>
          <w:lang w:val="en-US"/>
        </w:rPr>
      </w:pPr>
      <w:bookmarkStart w:id="320" w:name="_Ref213592716"/>
      <w:r w:rsidRPr="00547A79">
        <w:t>BUGCROWD. </w:t>
      </w:r>
      <w:r w:rsidRPr="00547A79">
        <w:rPr>
          <w:i/>
          <w:iCs/>
        </w:rPr>
        <w:t>Common Weakness Enumeration (CWE)</w:t>
      </w:r>
      <w:r w:rsidRPr="00547A79">
        <w:t>. Online. Bugcrowd. Dostupné z: </w:t>
      </w:r>
      <w:hyperlink r:id="rId160" w:history="1">
        <w:r w:rsidRPr="001D2882">
          <w:rPr>
            <w:rStyle w:val="Hypertextovodkaz"/>
            <w:color w:val="auto"/>
            <w:u w:val="none"/>
          </w:rPr>
          <w:t>https://www.bugcrowd.com/glossary/common-weakness-enumeration-cwe</w:t>
        </w:r>
      </w:hyperlink>
      <w:r w:rsidRPr="00547A79">
        <w:t>. [cit. 2025-11-09].</w:t>
      </w:r>
      <w:bookmarkEnd w:id="320"/>
    </w:p>
    <w:p w14:paraId="71007EAB" w14:textId="448FC10F" w:rsidR="00547A79" w:rsidRPr="008E0E1B" w:rsidRDefault="00547A79" w:rsidP="005F71A0">
      <w:pPr>
        <w:pStyle w:val="Seznampouitliteratury"/>
        <w:jc w:val="both"/>
        <w:rPr>
          <w:lang w:val="en-US"/>
        </w:rPr>
      </w:pPr>
      <w:bookmarkStart w:id="321" w:name="_Ref213593513"/>
      <w:r w:rsidRPr="00547A79">
        <w:t>MITRE. </w:t>
      </w:r>
      <w:r w:rsidRPr="00547A79">
        <w:rPr>
          <w:i/>
          <w:iCs/>
        </w:rPr>
        <w:t xml:space="preserve">CWE-79: Improper Neutralization of Input During </w:t>
      </w:r>
      <w:proofErr w:type="gramStart"/>
      <w:r w:rsidRPr="00547A79">
        <w:rPr>
          <w:i/>
          <w:iCs/>
        </w:rPr>
        <w:t>Web</w:t>
      </w:r>
      <w:proofErr w:type="gramEnd"/>
      <w:r w:rsidRPr="00547A79">
        <w:rPr>
          <w:i/>
          <w:iCs/>
        </w:rPr>
        <w:t xml:space="preserve"> Page Generation ('Cross-site Scripting')</w:t>
      </w:r>
      <w:r w:rsidRPr="00547A79">
        <w:t>. Online. 2025-09-09. Dostupné z: </w:t>
      </w:r>
      <w:hyperlink r:id="rId161" w:history="1">
        <w:r w:rsidRPr="001D2882">
          <w:rPr>
            <w:rStyle w:val="Hypertextovodkaz"/>
            <w:color w:val="auto"/>
            <w:u w:val="none"/>
          </w:rPr>
          <w:t>https://cwe.mitre.org/data/definitions/79.html</w:t>
        </w:r>
      </w:hyperlink>
      <w:r w:rsidRPr="00547A79">
        <w:t>. [cit. 2025-11-09].</w:t>
      </w:r>
      <w:bookmarkEnd w:id="321"/>
    </w:p>
    <w:p w14:paraId="59EE2C19" w14:textId="5BE799EF" w:rsidR="008E0E1B" w:rsidRPr="00BE391B" w:rsidRDefault="008E0E1B" w:rsidP="005F71A0">
      <w:pPr>
        <w:pStyle w:val="Seznampouitliteratury"/>
        <w:jc w:val="both"/>
        <w:rPr>
          <w:lang w:val="en-US"/>
        </w:rPr>
      </w:pPr>
      <w:bookmarkStart w:id="322" w:name="_Ref213594069"/>
      <w:r w:rsidRPr="008E0E1B">
        <w:t>KRISTENS. </w:t>
      </w:r>
      <w:r w:rsidRPr="008E0E1B">
        <w:rPr>
          <w:i/>
          <w:iCs/>
        </w:rPr>
        <w:t>Cross Site Scripting (XSS)</w:t>
      </w:r>
      <w:r w:rsidRPr="008E0E1B">
        <w:t>. Online. OWASP. Dostupné z: </w:t>
      </w:r>
      <w:hyperlink r:id="rId162" w:history="1">
        <w:r w:rsidRPr="001D2882">
          <w:rPr>
            <w:rStyle w:val="Hypertextovodkaz"/>
            <w:color w:val="auto"/>
            <w:u w:val="none"/>
          </w:rPr>
          <w:t>https://owasp.org/www-community/attacks/xss</w:t>
        </w:r>
      </w:hyperlink>
      <w:r w:rsidRPr="008E0E1B">
        <w:t>. [cit. 2025-11-09].</w:t>
      </w:r>
      <w:bookmarkEnd w:id="322"/>
    </w:p>
    <w:p w14:paraId="3C984E23" w14:textId="453FFAC4" w:rsidR="000C001B" w:rsidRPr="000C001B" w:rsidRDefault="000C001B" w:rsidP="005F71A0">
      <w:pPr>
        <w:pStyle w:val="Seznampouitliteratury"/>
        <w:jc w:val="both"/>
        <w:rPr>
          <w:lang w:val="en-US"/>
        </w:rPr>
      </w:pPr>
      <w:bookmarkStart w:id="323" w:name="_Ref213597417"/>
      <w:r w:rsidRPr="000C001B">
        <w:t>GOODMAN, Courtney. </w:t>
      </w:r>
      <w:r w:rsidRPr="000C001B">
        <w:rPr>
          <w:i/>
          <w:iCs/>
        </w:rPr>
        <w:t>What is the Common Vulnerability Scoring System (CVSS)?</w:t>
      </w:r>
      <w:r w:rsidRPr="000C001B">
        <w:t> Online. Balbix. 2024-10-25. Dostupné z: </w:t>
      </w:r>
      <w:hyperlink r:id="rId163" w:history="1">
        <w:r w:rsidRPr="001D2882">
          <w:rPr>
            <w:rStyle w:val="Hypertextovodkaz"/>
            <w:color w:val="auto"/>
            <w:u w:val="none"/>
          </w:rPr>
          <w:t>https://www.balbix.com/insights/understanding-cvss-scores</w:t>
        </w:r>
      </w:hyperlink>
      <w:r w:rsidRPr="000C001B">
        <w:t>. [cit. 2025-11-09].</w:t>
      </w:r>
      <w:bookmarkEnd w:id="323"/>
    </w:p>
    <w:p w14:paraId="595461F5" w14:textId="2905B1E7" w:rsidR="7FEB9A86" w:rsidRPr="00F33BF3" w:rsidRDefault="7FEB9A86" w:rsidP="005F71A0">
      <w:pPr>
        <w:pStyle w:val="Seznampouitliteratury"/>
        <w:jc w:val="both"/>
        <w:rPr>
          <w:lang w:val="en-US"/>
        </w:rPr>
      </w:pPr>
      <w:bookmarkStart w:id="324" w:name="_Ref213598063"/>
      <w:r w:rsidRPr="00954B6B">
        <w:rPr>
          <w:rFonts w:eastAsia="Open Sans"/>
          <w:color w:val="212529"/>
          <w:szCs w:val="24"/>
          <w:lang w:val="en-US"/>
        </w:rPr>
        <w:t xml:space="preserve">BLACK DUCK. </w:t>
      </w:r>
      <w:r w:rsidRPr="00954B6B">
        <w:rPr>
          <w:rFonts w:eastAsia="Open Sans"/>
          <w:i/>
          <w:iCs/>
          <w:color w:val="212529"/>
          <w:szCs w:val="24"/>
          <w:lang w:val="en-US"/>
        </w:rPr>
        <w:t>Secure Code Review</w:t>
      </w:r>
      <w:r w:rsidRPr="00954B6B">
        <w:rPr>
          <w:rFonts w:eastAsia="Open Sans"/>
          <w:color w:val="212529"/>
          <w:szCs w:val="24"/>
          <w:lang w:val="en-US"/>
        </w:rPr>
        <w:t xml:space="preserve">. Online. Dostupné z: </w:t>
      </w:r>
      <w:hyperlink r:id="rId164">
        <w:r w:rsidRPr="001D2882">
          <w:rPr>
            <w:rStyle w:val="Hypertextovodkaz"/>
            <w:rFonts w:eastAsia="Open Sans"/>
            <w:color w:val="auto"/>
            <w:szCs w:val="24"/>
            <w:u w:val="none"/>
            <w:lang w:val="en-US"/>
          </w:rPr>
          <w:t>https://www.blackduck.com/glossary/what-is-code-review.html</w:t>
        </w:r>
      </w:hyperlink>
      <w:r w:rsidRPr="00954B6B">
        <w:rPr>
          <w:rFonts w:eastAsia="Open Sans"/>
          <w:color w:val="212529"/>
          <w:szCs w:val="24"/>
          <w:lang w:val="en-US"/>
        </w:rPr>
        <w:t>. [cit. 2025-08-27].</w:t>
      </w:r>
      <w:bookmarkEnd w:id="324"/>
    </w:p>
    <w:p w14:paraId="5A86A62F" w14:textId="6C9A37D2" w:rsidR="00F33BF3" w:rsidRPr="00954B6B" w:rsidRDefault="00F33BF3" w:rsidP="005F71A0">
      <w:pPr>
        <w:pStyle w:val="Seznampouitliteratury"/>
        <w:jc w:val="both"/>
        <w:rPr>
          <w:lang w:val="en-US"/>
        </w:rPr>
      </w:pPr>
      <w:r w:rsidRPr="00F33BF3">
        <w:t>FOSTER, Stuart. Online. 2023. Dostupné z: </w:t>
      </w:r>
      <w:hyperlink r:id="rId165" w:history="1">
        <w:r w:rsidRPr="001D2882">
          <w:rPr>
            <w:rStyle w:val="Hypertextovodkaz"/>
            <w:color w:val="auto"/>
            <w:u w:val="none"/>
          </w:rPr>
          <w:t>https://www.perforce.com/blog/sca/what-static-analysis</w:t>
        </w:r>
      </w:hyperlink>
      <w:r w:rsidRPr="00F33BF3">
        <w:t>. [cit. 2025-10-28].</w:t>
      </w:r>
    </w:p>
    <w:p w14:paraId="10664C22" w14:textId="76A3DA2E" w:rsidR="006C6AFC" w:rsidRPr="006C6AFC" w:rsidRDefault="006C6AFC" w:rsidP="005F71A0">
      <w:pPr>
        <w:pStyle w:val="Seznampouitliteratury"/>
        <w:jc w:val="both"/>
        <w:rPr>
          <w:lang w:val="en-US"/>
        </w:rPr>
      </w:pPr>
      <w:bookmarkStart w:id="325" w:name="_Ref213600730"/>
      <w:r w:rsidRPr="006C6AFC">
        <w:t>DEWHURST, Ryan. </w:t>
      </w:r>
      <w:r w:rsidRPr="006C6AFC">
        <w:rPr>
          <w:i/>
          <w:iCs/>
        </w:rPr>
        <w:t>Static Code Analysis</w:t>
      </w:r>
      <w:r w:rsidRPr="006C6AFC">
        <w:t>. Online. OWASP. Dostupné z: </w:t>
      </w:r>
      <w:hyperlink r:id="rId166" w:history="1">
        <w:r w:rsidRPr="001D2882">
          <w:rPr>
            <w:rStyle w:val="Hypertextovodkaz"/>
            <w:color w:val="auto"/>
            <w:u w:val="none"/>
          </w:rPr>
          <w:t>https://owasp.org/www-community/controls/Static_Code_Analysis</w:t>
        </w:r>
      </w:hyperlink>
      <w:r w:rsidRPr="006C6AFC">
        <w:t>. [cit. 2025-11-09].</w:t>
      </w:r>
      <w:bookmarkEnd w:id="325"/>
    </w:p>
    <w:p w14:paraId="0DE17D81" w14:textId="0ACE3679" w:rsidR="00924BBC" w:rsidRPr="001C0B2E" w:rsidRDefault="00924BBC" w:rsidP="005F71A0">
      <w:pPr>
        <w:pStyle w:val="Seznampouitliteratury"/>
        <w:jc w:val="both"/>
        <w:rPr>
          <w:lang w:val="en-US"/>
        </w:rPr>
      </w:pPr>
      <w:bookmarkStart w:id="326" w:name="_Ref213609535"/>
      <w:bookmarkStart w:id="327" w:name="_Ref213525417"/>
      <w:r w:rsidRPr="00924BBC">
        <w:t>JIT. </w:t>
      </w:r>
      <w:r w:rsidRPr="00924BBC">
        <w:rPr>
          <w:i/>
          <w:iCs/>
        </w:rPr>
        <w:t>Static Application Security Testing (SAST): What You Need to Know</w:t>
      </w:r>
      <w:r w:rsidRPr="00924BBC">
        <w:t>. Online. Jit. 2025. Dostupné z: </w:t>
      </w:r>
      <w:hyperlink r:id="rId167" w:history="1">
        <w:r w:rsidRPr="001D2882">
          <w:rPr>
            <w:rStyle w:val="Hypertextovodkaz"/>
            <w:color w:val="auto"/>
            <w:u w:val="none"/>
          </w:rPr>
          <w:t>https://www.jit.io/resources/appsec-tools/static-application-security-testing-sast-what-you-need-to-know</w:t>
        </w:r>
      </w:hyperlink>
      <w:r w:rsidRPr="00924BBC">
        <w:t>. [cit. 2025-11-09].</w:t>
      </w:r>
      <w:bookmarkEnd w:id="326"/>
    </w:p>
    <w:p w14:paraId="240C87D1" w14:textId="13DC4137" w:rsidR="001C0B2E" w:rsidRPr="00924BBC" w:rsidRDefault="001C0B2E" w:rsidP="005F71A0">
      <w:pPr>
        <w:pStyle w:val="Seznampouitliteratury"/>
        <w:jc w:val="both"/>
        <w:rPr>
          <w:lang w:val="en-US"/>
        </w:rPr>
      </w:pPr>
      <w:bookmarkStart w:id="328" w:name="_Ref213687834"/>
      <w:r w:rsidRPr="001C0B2E">
        <w:t>GEEKSFORGEEKS. </w:t>
      </w:r>
      <w:r w:rsidRPr="001C0B2E">
        <w:rPr>
          <w:i/>
          <w:iCs/>
        </w:rPr>
        <w:t>Introduction of Lexical Analysis</w:t>
      </w:r>
      <w:r w:rsidRPr="001C0B2E">
        <w:t>. Online. GeeksforGeeks. 2025-08-26. Dostupné z: </w:t>
      </w:r>
      <w:hyperlink r:id="rId168" w:history="1">
        <w:r w:rsidRPr="001D2882">
          <w:rPr>
            <w:rStyle w:val="Hypertextovodkaz"/>
            <w:color w:val="auto"/>
            <w:u w:val="none"/>
          </w:rPr>
          <w:t>https://www.geeksforgeeks.org/compiler-</w:t>
        </w:r>
        <w:r w:rsidRPr="001D2882">
          <w:rPr>
            <w:rStyle w:val="Hypertextovodkaz"/>
            <w:color w:val="auto"/>
            <w:u w:val="none"/>
          </w:rPr>
          <w:lastRenderedPageBreak/>
          <w:t>design/introduction-of-lexical-analysis</w:t>
        </w:r>
      </w:hyperlink>
      <w:r w:rsidRPr="001C0B2E">
        <w:t>. [cit. 2025-11-10].</w:t>
      </w:r>
      <w:bookmarkEnd w:id="328"/>
    </w:p>
    <w:p w14:paraId="00144DCF" w14:textId="7CEF92D9" w:rsidR="00AF49D4" w:rsidRPr="00E478F5" w:rsidRDefault="00AF49D4" w:rsidP="005F71A0">
      <w:pPr>
        <w:pStyle w:val="Seznampouitliteratury"/>
        <w:jc w:val="both"/>
        <w:rPr>
          <w:lang w:val="en-US"/>
        </w:rPr>
      </w:pPr>
      <w:r w:rsidRPr="00AF49D4">
        <w:t>TUTORIALSPOINT. </w:t>
      </w:r>
      <w:r w:rsidRPr="00AF49D4">
        <w:rPr>
          <w:i/>
          <w:iCs/>
        </w:rPr>
        <w:t xml:space="preserve">Natural Language </w:t>
      </w:r>
      <w:proofErr w:type="gramStart"/>
      <w:r w:rsidRPr="00AF49D4">
        <w:rPr>
          <w:i/>
          <w:iCs/>
        </w:rPr>
        <w:t>Processing - Syntactic</w:t>
      </w:r>
      <w:proofErr w:type="gramEnd"/>
      <w:r w:rsidRPr="00AF49D4">
        <w:rPr>
          <w:i/>
          <w:iCs/>
        </w:rPr>
        <w:t xml:space="preserve"> Analysis</w:t>
      </w:r>
      <w:r w:rsidRPr="00AF49D4">
        <w:t>. Online. Tutorialspoint. Dostupné z: </w:t>
      </w:r>
      <w:hyperlink r:id="rId169" w:history="1">
        <w:r w:rsidRPr="001D2882">
          <w:rPr>
            <w:rStyle w:val="Hypertextovodkaz"/>
            <w:color w:val="auto"/>
            <w:u w:val="none"/>
          </w:rPr>
          <w:t>https://www.tutorialspoint.com/natural_language_processing/natural_language_processing_syntactic_analysis.htm</w:t>
        </w:r>
      </w:hyperlink>
      <w:r w:rsidRPr="00AF49D4">
        <w:t>. [cit. 2025-11-08].</w:t>
      </w:r>
      <w:bookmarkEnd w:id="327"/>
    </w:p>
    <w:p w14:paraId="76B82AFB" w14:textId="2E3EFCA1" w:rsidR="00E478F5" w:rsidRPr="00511F55" w:rsidRDefault="00E478F5" w:rsidP="001D2882">
      <w:pPr>
        <w:pStyle w:val="Seznampouitliteratury"/>
        <w:jc w:val="both"/>
        <w:rPr>
          <w:lang w:val="en-US"/>
        </w:rPr>
      </w:pPr>
      <w:bookmarkStart w:id="329" w:name="_Ref213535264"/>
      <w:r w:rsidRPr="00E478F5">
        <w:t>GEEKSFORGEEKS. </w:t>
      </w:r>
      <w:r w:rsidRPr="00E478F5">
        <w:rPr>
          <w:i/>
          <w:iCs/>
        </w:rPr>
        <w:t xml:space="preserve">Understanding Semantic </w:t>
      </w:r>
      <w:proofErr w:type="gramStart"/>
      <w:r w:rsidRPr="00E478F5">
        <w:rPr>
          <w:i/>
          <w:iCs/>
        </w:rPr>
        <w:t>Analysis - NLP</w:t>
      </w:r>
      <w:proofErr w:type="gramEnd"/>
      <w:r w:rsidRPr="00E478F5">
        <w:t>. Online. GeeksforGeeks. 2021-11-28. Dostupné z: </w:t>
      </w:r>
      <w:hyperlink r:id="rId170" w:history="1">
        <w:r w:rsidRPr="001D2882">
          <w:rPr>
            <w:rStyle w:val="Hypertextovodkaz"/>
            <w:color w:val="auto"/>
            <w:u w:val="none"/>
          </w:rPr>
          <w:t>https://www.geeksforgeeks.org/nlp/understanding-semantic-analysis-nlp</w:t>
        </w:r>
      </w:hyperlink>
      <w:r w:rsidRPr="00E478F5">
        <w:t>. [cit. 2025-11-08].</w:t>
      </w:r>
      <w:bookmarkEnd w:id="329"/>
    </w:p>
    <w:p w14:paraId="416E76BE" w14:textId="292B7A25" w:rsidR="00511F55" w:rsidRPr="00954B6B" w:rsidRDefault="00511F55" w:rsidP="005F71A0">
      <w:pPr>
        <w:pStyle w:val="Seznampouitliteratury"/>
        <w:jc w:val="both"/>
        <w:rPr>
          <w:lang w:val="en-US"/>
        </w:rPr>
      </w:pPr>
      <w:bookmarkStart w:id="330" w:name="_Ref213691250"/>
      <w:r w:rsidRPr="00511F55">
        <w:t>LAZAROV, Willi</w:t>
      </w:r>
      <w:r>
        <w:t>, 2023</w:t>
      </w:r>
      <w:r w:rsidRPr="00511F55">
        <w:t xml:space="preserve">. </w:t>
      </w:r>
      <w:r w:rsidRPr="00511F55">
        <w:rPr>
          <w:i/>
          <w:iCs/>
        </w:rPr>
        <w:t>Bezpečnostní analýza zdrojového kódu</w:t>
      </w:r>
      <w:r w:rsidRPr="00511F55">
        <w:t xml:space="preserve">. </w:t>
      </w:r>
      <w:r>
        <w:t>PDF.</w:t>
      </w:r>
      <w:r w:rsidRPr="00511F55">
        <w:t xml:space="preserve"> 1-68. [cit. 2025-11-10].</w:t>
      </w:r>
      <w:bookmarkEnd w:id="330"/>
    </w:p>
    <w:p w14:paraId="26F74F1D" w14:textId="75C0EEFE" w:rsidR="4724BA34" w:rsidRPr="00621B00" w:rsidRDefault="3C77AE83" w:rsidP="005F71A0">
      <w:pPr>
        <w:pStyle w:val="Seznampouitliteratury"/>
        <w:jc w:val="both"/>
        <w:rPr>
          <w:lang w:val="en-US"/>
        </w:rPr>
      </w:pPr>
      <w:r w:rsidRPr="00954B6B">
        <w:rPr>
          <w:rFonts w:eastAsia="Open Sans"/>
          <w:color w:val="212529"/>
          <w:lang w:val="en-US"/>
        </w:rPr>
        <w:t xml:space="preserve">GITLAB DOCS. </w:t>
      </w:r>
      <w:r w:rsidRPr="00954B6B">
        <w:rPr>
          <w:rFonts w:eastAsia="Open Sans"/>
          <w:i/>
          <w:iCs/>
          <w:color w:val="212529"/>
          <w:lang w:val="en-US"/>
        </w:rPr>
        <w:t>Static Application Security Testing (SAST)</w:t>
      </w:r>
      <w:r w:rsidRPr="00954B6B">
        <w:rPr>
          <w:rFonts w:eastAsia="Open Sans"/>
          <w:color w:val="212529"/>
          <w:lang w:val="en-US"/>
        </w:rPr>
        <w:t xml:space="preserve">. Online. Jit. 2025. Dostupné z: </w:t>
      </w:r>
      <w:hyperlink r:id="rId171">
        <w:r w:rsidRPr="001D2882">
          <w:rPr>
            <w:rStyle w:val="Hypertextovodkaz"/>
            <w:rFonts w:eastAsia="Open Sans"/>
            <w:color w:val="auto"/>
            <w:u w:val="none"/>
            <w:lang w:val="en-US"/>
          </w:rPr>
          <w:t>https://docs.gitlab.com/user/application_security/sast</w:t>
        </w:r>
      </w:hyperlink>
      <w:r w:rsidRPr="00954B6B">
        <w:rPr>
          <w:rFonts w:eastAsia="Open Sans"/>
          <w:color w:val="212529"/>
          <w:lang w:val="en-US"/>
        </w:rPr>
        <w:t>. [cit. 2025-08-27].</w:t>
      </w:r>
    </w:p>
    <w:p w14:paraId="059D8548" w14:textId="3D017770" w:rsidR="00621B00" w:rsidRPr="00621B00" w:rsidRDefault="00621B00" w:rsidP="005F71A0">
      <w:pPr>
        <w:pStyle w:val="Seznampouitliteratury"/>
        <w:jc w:val="both"/>
        <w:rPr>
          <w:lang w:val="en-US"/>
        </w:rPr>
      </w:pPr>
      <w:bookmarkStart w:id="331" w:name="_Ref213652172"/>
      <w:r w:rsidRPr="00621B00">
        <w:t>GITHUB. </w:t>
      </w:r>
      <w:r w:rsidRPr="00621B00">
        <w:rPr>
          <w:i/>
          <w:iCs/>
        </w:rPr>
        <w:t>About code scanning with CodeQL</w:t>
      </w:r>
      <w:r w:rsidRPr="00621B00">
        <w:t>. Online. GitHub Docs. Dostupné z: </w:t>
      </w:r>
      <w:hyperlink r:id="rId172" w:history="1">
        <w:r w:rsidRPr="001D2882">
          <w:rPr>
            <w:rStyle w:val="Hypertextovodkaz"/>
            <w:color w:val="auto"/>
            <w:u w:val="none"/>
          </w:rPr>
          <w:t>https://docs.github.com/en/code-security/code-scanning/introduction-to-code-scanning/about-code-scanning-with-codeql</w:t>
        </w:r>
      </w:hyperlink>
      <w:r w:rsidRPr="00621B00">
        <w:t>. [cit. 2025-11-10].</w:t>
      </w:r>
      <w:bookmarkEnd w:id="331"/>
    </w:p>
    <w:p w14:paraId="7C4FDE0C" w14:textId="7936BCCD" w:rsidR="00621B00" w:rsidRPr="001411E0" w:rsidRDefault="00621B00" w:rsidP="005F71A0">
      <w:pPr>
        <w:pStyle w:val="Seznampouitliteratury"/>
        <w:jc w:val="both"/>
        <w:rPr>
          <w:lang w:val="en-US"/>
        </w:rPr>
      </w:pPr>
      <w:bookmarkStart w:id="332" w:name="_Ref213652223"/>
      <w:r w:rsidRPr="00621B00">
        <w:t>GITHUB. </w:t>
      </w:r>
      <w:r w:rsidRPr="00621B00">
        <w:rPr>
          <w:i/>
          <w:iCs/>
        </w:rPr>
        <w:t>CodeQL</w:t>
      </w:r>
      <w:r w:rsidRPr="00621B00">
        <w:t>. Online. GitHub. Dostupné z: </w:t>
      </w:r>
      <w:hyperlink r:id="rId173" w:history="1">
        <w:r w:rsidRPr="0060781B">
          <w:rPr>
            <w:rStyle w:val="Hypertextovodkaz"/>
            <w:color w:val="auto"/>
            <w:u w:val="none"/>
          </w:rPr>
          <w:t>https://codeql.github.com</w:t>
        </w:r>
      </w:hyperlink>
      <w:r w:rsidRPr="00621B00">
        <w:t>. [cit. 2025-11-10].</w:t>
      </w:r>
      <w:bookmarkEnd w:id="332"/>
    </w:p>
    <w:p w14:paraId="43F5FC5C" w14:textId="7782F7B6" w:rsidR="001411E0" w:rsidRPr="00EE58DD" w:rsidRDefault="001411E0" w:rsidP="005F71A0">
      <w:pPr>
        <w:pStyle w:val="Seznampouitliteratury"/>
        <w:jc w:val="both"/>
        <w:rPr>
          <w:lang w:val="en-US"/>
        </w:rPr>
      </w:pPr>
      <w:bookmarkStart w:id="333" w:name="_Ref213654714"/>
      <w:r w:rsidRPr="001411E0">
        <w:t>GITHUB. </w:t>
      </w:r>
      <w:r w:rsidRPr="001411E0">
        <w:rPr>
          <w:i/>
          <w:iCs/>
        </w:rPr>
        <w:t>CodeQL CLI CSV output</w:t>
      </w:r>
      <w:r w:rsidRPr="001411E0">
        <w:t>. Online. GitHub Docs. Dostupné z: </w:t>
      </w:r>
      <w:hyperlink r:id="rId174" w:history="1">
        <w:r w:rsidRPr="0060781B">
          <w:rPr>
            <w:rStyle w:val="Hypertextovodkaz"/>
            <w:color w:val="auto"/>
            <w:u w:val="none"/>
          </w:rPr>
          <w:t>https://docs.github.com/en/code-security/codeql-cli/using-the-advanced-functionality-of-the-codeql-cli/csv-output?utm_source=chatgpt.com</w:t>
        </w:r>
      </w:hyperlink>
      <w:r w:rsidRPr="001411E0">
        <w:t>. [cit. 2025-11-10].</w:t>
      </w:r>
      <w:bookmarkEnd w:id="333"/>
    </w:p>
    <w:p w14:paraId="7665E8BD" w14:textId="62420256" w:rsidR="00EE58DD" w:rsidRPr="0057734D" w:rsidRDefault="00EE58DD" w:rsidP="005F71A0">
      <w:pPr>
        <w:pStyle w:val="Seznampouitliteratury"/>
        <w:jc w:val="both"/>
        <w:rPr>
          <w:lang w:val="en-US"/>
        </w:rPr>
      </w:pPr>
      <w:bookmarkStart w:id="334" w:name="_Ref213655952"/>
      <w:r w:rsidRPr="00EE58DD">
        <w:t>GITLUB DOCS. </w:t>
      </w:r>
      <w:r w:rsidRPr="00EE58DD">
        <w:rPr>
          <w:i/>
          <w:iCs/>
        </w:rPr>
        <w:t>Static application security testing (SAST)</w:t>
      </w:r>
      <w:r w:rsidRPr="00EE58DD">
        <w:t>. Online. GitLub Docs. Dostupné z: </w:t>
      </w:r>
      <w:hyperlink r:id="rId175" w:history="1">
        <w:r w:rsidRPr="0060781B">
          <w:rPr>
            <w:rStyle w:val="Hypertextovodkaz"/>
            <w:color w:val="auto"/>
            <w:u w:val="none"/>
          </w:rPr>
          <w:t>https://docs.gitlab.com/user/application_security/sast</w:t>
        </w:r>
      </w:hyperlink>
      <w:r w:rsidRPr="00EE58DD">
        <w:t>. [cit. 2025-11-10].</w:t>
      </w:r>
      <w:bookmarkEnd w:id="334"/>
    </w:p>
    <w:p w14:paraId="1960888B" w14:textId="0F6CBC21" w:rsidR="0057734D" w:rsidRPr="005F0D09" w:rsidRDefault="0057734D" w:rsidP="005F71A0">
      <w:pPr>
        <w:pStyle w:val="Seznampouitliteratury"/>
        <w:jc w:val="both"/>
        <w:rPr>
          <w:lang w:val="en-US"/>
        </w:rPr>
      </w:pPr>
      <w:bookmarkStart w:id="335" w:name="_Ref213670819"/>
      <w:r w:rsidRPr="0057734D">
        <w:t>GITLUB DOCS. </w:t>
      </w:r>
      <w:r w:rsidRPr="0057734D">
        <w:rPr>
          <w:i/>
          <w:iCs/>
        </w:rPr>
        <w:t>Web IDE</w:t>
      </w:r>
      <w:r w:rsidRPr="0057734D">
        <w:t>. Online. GitLub Docs. Dostupné z: </w:t>
      </w:r>
      <w:hyperlink r:id="rId176" w:history="1">
        <w:r w:rsidRPr="0060781B">
          <w:rPr>
            <w:rStyle w:val="Hypertextovodkaz"/>
            <w:color w:val="auto"/>
            <w:u w:val="none"/>
          </w:rPr>
          <w:t>https://docs.gitlab.com/user/project/web_ide/?utm_source=chatgpt.com</w:t>
        </w:r>
      </w:hyperlink>
      <w:r w:rsidRPr="0057734D">
        <w:t>.</w:t>
      </w:r>
      <w:r w:rsidR="0060781B">
        <w:t xml:space="preserve"> </w:t>
      </w:r>
      <w:r w:rsidRPr="0057734D">
        <w:t>[cit. 2025-11-10].</w:t>
      </w:r>
      <w:bookmarkEnd w:id="335"/>
    </w:p>
    <w:p w14:paraId="32DAE71D" w14:textId="6AEEA2E8" w:rsidR="005F0D09" w:rsidRPr="00D4242D" w:rsidRDefault="005F0D09" w:rsidP="00D4242D">
      <w:pPr>
        <w:pStyle w:val="Seznampouitliteratury"/>
        <w:jc w:val="both"/>
        <w:rPr>
          <w:lang w:val="en-US"/>
        </w:rPr>
      </w:pPr>
      <w:bookmarkStart w:id="336" w:name="_Ref213672059"/>
      <w:r w:rsidRPr="005F0D09">
        <w:lastRenderedPageBreak/>
        <w:t>SONAR. </w:t>
      </w:r>
      <w:r w:rsidRPr="005F0D09">
        <w:rPr>
          <w:i/>
          <w:iCs/>
        </w:rPr>
        <w:t>Detect vulnerabilities other SAST tools miss</w:t>
      </w:r>
      <w:r w:rsidRPr="005F0D09">
        <w:t>. Online. Sonar. Dostupné z: </w:t>
      </w:r>
      <w:r w:rsidRPr="0060781B">
        <w:t>https://www.sonarsource.com/solutions/security/sast</w:t>
      </w:r>
      <w:r w:rsidRPr="005F0D09">
        <w:t>. [cit. 2025-11-10].</w:t>
      </w:r>
      <w:bookmarkEnd w:id="336"/>
    </w:p>
    <w:p w14:paraId="31F22AE2" w14:textId="27811DCD" w:rsidR="005F0D09" w:rsidRPr="005C5248" w:rsidRDefault="005F0D09" w:rsidP="00954B6B">
      <w:pPr>
        <w:pStyle w:val="Seznampouitliteratury"/>
        <w:rPr>
          <w:lang w:val="en-US"/>
        </w:rPr>
      </w:pPr>
      <w:bookmarkStart w:id="337" w:name="_Ref213672065"/>
      <w:r w:rsidRPr="005F0D09">
        <w:t>SONAR. </w:t>
      </w:r>
      <w:r w:rsidRPr="005F0D09">
        <w:rPr>
          <w:i/>
          <w:iCs/>
        </w:rPr>
        <w:t>Developer tools for every language</w:t>
      </w:r>
      <w:r w:rsidRPr="005F0D09">
        <w:t>. Online. Sonar. Dostupné z: </w:t>
      </w:r>
      <w:r w:rsidRPr="0060781B">
        <w:t>https://www.sonarsource.com/knowledge/languages</w:t>
      </w:r>
      <w:r w:rsidRPr="005F0D09">
        <w:t>. [cit. 2025-11-10].</w:t>
      </w:r>
      <w:bookmarkEnd w:id="337"/>
    </w:p>
    <w:p w14:paraId="0695F219" w14:textId="17F58823" w:rsidR="005C5248" w:rsidRPr="00455483" w:rsidRDefault="005C5248" w:rsidP="00954B6B">
      <w:pPr>
        <w:pStyle w:val="Seznampouitliteratury"/>
        <w:rPr>
          <w:lang w:val="en-US"/>
        </w:rPr>
      </w:pPr>
      <w:bookmarkStart w:id="338" w:name="_Ref213673294"/>
      <w:r w:rsidRPr="005C5248">
        <w:t>SONAR. </w:t>
      </w:r>
      <w:r w:rsidRPr="005C5248">
        <w:rPr>
          <w:i/>
          <w:iCs/>
        </w:rPr>
        <w:t>Detect vulnerabilities other SAST tools miss</w:t>
      </w:r>
      <w:r w:rsidRPr="005C5248">
        <w:t>. Online. Sonar docs. Dostupné z: </w:t>
      </w:r>
      <w:r w:rsidRPr="0060781B">
        <w:t>https://docs.sonarsource.com/sonarqube-server/2025.4/design-and-architecture/overview</w:t>
      </w:r>
      <w:r w:rsidRPr="005C5248">
        <w:t>. [cit. 2025-11-10].</w:t>
      </w:r>
      <w:bookmarkEnd w:id="338"/>
    </w:p>
    <w:p w14:paraId="638A72B2" w14:textId="09324E79" w:rsidR="00455483" w:rsidRPr="00455483" w:rsidRDefault="00455483" w:rsidP="00954B6B">
      <w:pPr>
        <w:pStyle w:val="Seznampouitliteratury"/>
        <w:rPr>
          <w:lang w:val="en-US"/>
        </w:rPr>
      </w:pPr>
      <w:bookmarkStart w:id="339" w:name="_Ref213675421"/>
      <w:r w:rsidRPr="00455483">
        <w:t>SNYK LIMITED. </w:t>
      </w:r>
      <w:r w:rsidRPr="00455483">
        <w:rPr>
          <w:i/>
          <w:iCs/>
        </w:rPr>
        <w:t>Detect vulnerabilities other SAST tools miss</w:t>
      </w:r>
      <w:r w:rsidRPr="00455483">
        <w:t>. Online. Snyk. Dostupné z: </w:t>
      </w:r>
      <w:r w:rsidRPr="0060781B">
        <w:t>https://snyk.io/product/snyk-code</w:t>
      </w:r>
      <w:r w:rsidRPr="00455483">
        <w:t>. [cit. 2025-11-10].</w:t>
      </w:r>
      <w:bookmarkEnd w:id="339"/>
    </w:p>
    <w:p w14:paraId="6373A841" w14:textId="4C29B23A" w:rsidR="00455483" w:rsidRPr="00455483" w:rsidRDefault="00455483" w:rsidP="00954B6B">
      <w:pPr>
        <w:pStyle w:val="Seznampouitliteratury"/>
        <w:rPr>
          <w:lang w:val="en-US"/>
        </w:rPr>
      </w:pPr>
      <w:bookmarkStart w:id="340" w:name="_Ref213675422"/>
      <w:r w:rsidRPr="00455483">
        <w:t>SNYK LIMITED. </w:t>
      </w:r>
      <w:r w:rsidRPr="00455483">
        <w:rPr>
          <w:i/>
          <w:iCs/>
        </w:rPr>
        <w:t>Supported languages, package managers, and frameworks</w:t>
      </w:r>
      <w:r w:rsidRPr="00455483">
        <w:t>. Online. Snyk User Docs. 2025-05. Dostupné z: </w:t>
      </w:r>
      <w:r w:rsidRPr="0060781B">
        <w:t>https://docs.snyk.io/supported-languages/supported-languages-package-managers-and-frameworks</w:t>
      </w:r>
      <w:r w:rsidRPr="00455483">
        <w:t>. [cit. 2025-11-10].</w:t>
      </w:r>
      <w:bookmarkEnd w:id="340"/>
    </w:p>
    <w:p w14:paraId="55F225BB" w14:textId="17C287DE" w:rsidR="00455483" w:rsidRPr="00455483" w:rsidRDefault="00455483" w:rsidP="00954B6B">
      <w:pPr>
        <w:pStyle w:val="Seznampouitliteratury"/>
        <w:rPr>
          <w:lang w:val="en-US"/>
        </w:rPr>
      </w:pPr>
      <w:bookmarkStart w:id="341" w:name="_Ref213675424"/>
      <w:r w:rsidRPr="00455483">
        <w:t>SNYK LIMITED. </w:t>
      </w:r>
      <w:r w:rsidRPr="00455483">
        <w:rPr>
          <w:i/>
          <w:iCs/>
        </w:rPr>
        <w:t>Supported IaC languages, cloud providers, and cloud resources</w:t>
      </w:r>
      <w:r w:rsidRPr="00455483">
        <w:t>. Online. Snyk User Docs. 2025-02. Dostupné z: </w:t>
      </w:r>
      <w:r w:rsidRPr="0060781B">
        <w:t>https://docs.snyk.io/scan-with-snyk/snyk-iac/supported-iac-languages-cloud-providers-and-cloud-resources?utm_source=chatgpt.com</w:t>
      </w:r>
      <w:r w:rsidRPr="00455483">
        <w:t>. [cit. 2025-11-10].</w:t>
      </w:r>
      <w:bookmarkEnd w:id="341"/>
    </w:p>
    <w:p w14:paraId="538D194F" w14:textId="4F4740A3" w:rsidR="00455483" w:rsidRPr="00C10C1E" w:rsidRDefault="00455483" w:rsidP="00954B6B">
      <w:pPr>
        <w:pStyle w:val="Seznampouitliteratury"/>
        <w:rPr>
          <w:lang w:val="en-US"/>
        </w:rPr>
      </w:pPr>
      <w:bookmarkStart w:id="342" w:name="_Ref213675425"/>
      <w:r w:rsidRPr="00455483">
        <w:t>SNYK LIMITED. </w:t>
      </w:r>
      <w:r w:rsidRPr="00455483">
        <w:rPr>
          <w:i/>
          <w:iCs/>
        </w:rPr>
        <w:t>View Snyk Code CLI results</w:t>
      </w:r>
      <w:r w:rsidRPr="00455483">
        <w:t>. Online. Snyk User Docs. 2025-02. Dostupné z: </w:t>
      </w:r>
      <w:r w:rsidRPr="0060781B">
        <w:t>https://docs.snyk.io/developer-tools/snyk-cli/scan-and-maintain-projects-using-the-cli/snyk-cli-for-snyk-code/view-snyk-code-cli-results</w:t>
      </w:r>
      <w:r w:rsidRPr="00455483">
        <w:t>. [cit. 2025-11-10].</w:t>
      </w:r>
      <w:bookmarkEnd w:id="342"/>
    </w:p>
    <w:p w14:paraId="4D97ED01" w14:textId="69920518" w:rsidR="00C10C1E" w:rsidRPr="00C10C1E" w:rsidRDefault="00C10C1E" w:rsidP="00954B6B">
      <w:pPr>
        <w:pStyle w:val="Seznampouitliteratury"/>
        <w:rPr>
          <w:lang w:val="en-US"/>
        </w:rPr>
      </w:pPr>
      <w:bookmarkStart w:id="343" w:name="_Ref213677466"/>
      <w:r w:rsidRPr="00C10C1E">
        <w:t>CYCODE. </w:t>
      </w:r>
      <w:r w:rsidRPr="00C10C1E">
        <w:rPr>
          <w:i/>
          <w:iCs/>
        </w:rPr>
        <w:t>Redefining what code security ‍can do for you</w:t>
      </w:r>
      <w:r w:rsidRPr="00C10C1E">
        <w:t>. Online. Bearer. Dostupné z: </w:t>
      </w:r>
      <w:r w:rsidRPr="0060781B">
        <w:t>https://www.bearer.com</w:t>
      </w:r>
      <w:r w:rsidRPr="00C10C1E">
        <w:t>. [cit. 2025-11-10].</w:t>
      </w:r>
      <w:bookmarkEnd w:id="343"/>
    </w:p>
    <w:p w14:paraId="001A23D7" w14:textId="15DAE83D" w:rsidR="00C10C1E" w:rsidRPr="00C10C1E" w:rsidRDefault="00C10C1E" w:rsidP="00954B6B">
      <w:pPr>
        <w:pStyle w:val="Seznampouitliteratury"/>
        <w:rPr>
          <w:lang w:val="en-US"/>
        </w:rPr>
      </w:pPr>
      <w:bookmarkStart w:id="344" w:name="_Ref213677468"/>
      <w:r w:rsidRPr="00C10C1E">
        <w:t>CYCODE. </w:t>
      </w:r>
      <w:r w:rsidRPr="00C10C1E">
        <w:rPr>
          <w:i/>
          <w:iCs/>
        </w:rPr>
        <w:t>Supported languages</w:t>
      </w:r>
      <w:r w:rsidRPr="00C10C1E">
        <w:t>. Online. Bearer. Dostupné z: </w:t>
      </w:r>
      <w:r w:rsidRPr="00BF17F5">
        <w:t>https://docs.bearer.com/reference/supported-languages/?utm_source=chatgpt.com</w:t>
      </w:r>
      <w:r w:rsidRPr="00C10C1E">
        <w:t>. [cit. 2025-11-10].</w:t>
      </w:r>
      <w:bookmarkEnd w:id="344"/>
    </w:p>
    <w:p w14:paraId="4FA3ECC0" w14:textId="60C9FAE3" w:rsidR="00C10C1E" w:rsidRPr="00990D31" w:rsidRDefault="00C10C1E" w:rsidP="00954B6B">
      <w:pPr>
        <w:pStyle w:val="Seznampouitliteratury"/>
        <w:rPr>
          <w:lang w:val="en-US"/>
        </w:rPr>
      </w:pPr>
      <w:bookmarkStart w:id="345" w:name="_Ref213677469"/>
      <w:r w:rsidRPr="00C10C1E">
        <w:t>CYCODE. </w:t>
      </w:r>
      <w:r w:rsidRPr="00C10C1E">
        <w:rPr>
          <w:i/>
          <w:iCs/>
        </w:rPr>
        <w:t>Set up CI/CD for Bearer CLI</w:t>
      </w:r>
      <w:r w:rsidRPr="00C10C1E">
        <w:t>. Online. Bearer. Dostupné z: </w:t>
      </w:r>
      <w:r w:rsidRPr="00BF17F5">
        <w:t>https://docs.bearer.com/guides/ci-setup</w:t>
      </w:r>
      <w:r w:rsidRPr="00C10C1E">
        <w:t>. [cit. 2025-11-10].</w:t>
      </w:r>
      <w:bookmarkEnd w:id="345"/>
    </w:p>
    <w:p w14:paraId="13EBAC2D" w14:textId="7A9BE62F" w:rsidR="00990D31" w:rsidRPr="00990D31" w:rsidRDefault="00990D31" w:rsidP="00954B6B">
      <w:pPr>
        <w:pStyle w:val="Seznampouitliteratury"/>
        <w:rPr>
          <w:lang w:val="en-US"/>
        </w:rPr>
      </w:pPr>
      <w:bookmarkStart w:id="346" w:name="_Ref213679442"/>
      <w:r w:rsidRPr="00990D31">
        <w:t>AIKDO. </w:t>
      </w:r>
      <w:r w:rsidRPr="00990D31">
        <w:rPr>
          <w:i/>
          <w:iCs/>
        </w:rPr>
        <w:t>Aikido Docs Overview</w:t>
      </w:r>
      <w:r w:rsidRPr="00990D31">
        <w:t xml:space="preserve">. Online. Bearer. 2025-11-05. Dostupné </w:t>
      </w:r>
      <w:r w:rsidRPr="00990D31">
        <w:lastRenderedPageBreak/>
        <w:t>z: </w:t>
      </w:r>
      <w:r w:rsidRPr="00BF17F5">
        <w:t>https://help.aikido.dev</w:t>
      </w:r>
      <w:r w:rsidRPr="00990D31">
        <w:t>. [cit. 2025-11-10].</w:t>
      </w:r>
      <w:bookmarkEnd w:id="346"/>
    </w:p>
    <w:p w14:paraId="503E0753" w14:textId="72687ECF" w:rsidR="00990D31" w:rsidRPr="00F45222" w:rsidRDefault="00990D31" w:rsidP="00954B6B">
      <w:pPr>
        <w:pStyle w:val="Seznampouitliteratury"/>
        <w:rPr>
          <w:lang w:val="en-US"/>
        </w:rPr>
      </w:pPr>
      <w:bookmarkStart w:id="347" w:name="_Ref213679443"/>
      <w:r w:rsidRPr="00990D31">
        <w:t>AIKDO SECURITY BV. </w:t>
      </w:r>
      <w:r w:rsidRPr="00990D31">
        <w:rPr>
          <w:i/>
          <w:iCs/>
        </w:rPr>
        <w:t>State-of-the-Art SAST, Built for Developers</w:t>
      </w:r>
      <w:r w:rsidRPr="00990D31">
        <w:t>. Online. Bearer. 2025-11-05. Dostupné z: </w:t>
      </w:r>
      <w:r w:rsidRPr="00BF17F5">
        <w:t>https://www.aikido.dev/scanners/static-code-analysis-sast</w:t>
      </w:r>
      <w:r w:rsidRPr="00990D31">
        <w:t>. [cit. 2025-11-10].</w:t>
      </w:r>
      <w:bookmarkEnd w:id="347"/>
    </w:p>
    <w:p w14:paraId="14ECEF82" w14:textId="4948CB3D" w:rsidR="00F45222" w:rsidRPr="00BF17F5" w:rsidRDefault="00F45222" w:rsidP="00F45222">
      <w:pPr>
        <w:pStyle w:val="Seznampouitliteratury"/>
      </w:pPr>
      <w:bookmarkStart w:id="348" w:name="_Ref213680418"/>
      <w:r w:rsidRPr="00BF17F5">
        <w:t>ZUP IT. </w:t>
      </w:r>
      <w:r w:rsidRPr="00BF17F5">
        <w:rPr>
          <w:i/>
          <w:iCs/>
        </w:rPr>
        <w:t>Overview</w:t>
      </w:r>
      <w:r w:rsidRPr="00BF17F5">
        <w:t>. Online. Horusec. 2025-11-05. Dostupné z: https://docs.horusec.io/docs/web/overview. [cit. 2025-11-10].</w:t>
      </w:r>
      <w:bookmarkEnd w:id="348"/>
    </w:p>
    <w:p w14:paraId="4110F301" w14:textId="234BE64C" w:rsidR="00F45222" w:rsidRPr="00BB1875" w:rsidRDefault="00F45222" w:rsidP="00954B6B">
      <w:pPr>
        <w:pStyle w:val="Seznampouitliteratury"/>
        <w:rPr>
          <w:lang w:val="en-US"/>
        </w:rPr>
      </w:pPr>
      <w:bookmarkStart w:id="349" w:name="_Ref213680419"/>
      <w:r w:rsidRPr="00F45222">
        <w:t>MEDIUM. </w:t>
      </w:r>
      <w:r w:rsidRPr="00F45222">
        <w:rPr>
          <w:i/>
          <w:iCs/>
        </w:rPr>
        <w:t>Horusec in Action: Detecting Vulnerabilities Early with Static Application Security Testing</w:t>
      </w:r>
      <w:r w:rsidRPr="00F45222">
        <w:t>. Online. Horusec. 2024. Dostupné z: </w:t>
      </w:r>
      <w:r w:rsidRPr="00BF17F5">
        <w:t>https://medium.com/%40maheshwar.ramkrushna/horusec-is-an-open-source-security-vulnerability-scanner-designed-to-identify-vulnerabilities-in-810ca236a3d1</w:t>
      </w:r>
      <w:r w:rsidRPr="00F45222">
        <w:t>. [cit. 2025-11-10].</w:t>
      </w:r>
      <w:bookmarkEnd w:id="349"/>
    </w:p>
    <w:p w14:paraId="68F0F49F" w14:textId="1517B162" w:rsidR="00BB1875" w:rsidRPr="00D561BD" w:rsidRDefault="00BB1875" w:rsidP="00954B6B">
      <w:pPr>
        <w:pStyle w:val="Seznampouitliteratury"/>
        <w:rPr>
          <w:lang w:val="en-US"/>
        </w:rPr>
      </w:pPr>
      <w:bookmarkStart w:id="350" w:name="_Ref213862673"/>
      <w:r w:rsidRPr="00BB1875">
        <w:t>IN-COM. </w:t>
      </w:r>
      <w:r w:rsidRPr="00BB1875">
        <w:rPr>
          <w:i/>
          <w:iCs/>
        </w:rPr>
        <w:t>Symbolic Execution in Static Code Analysis: A Game-Changer for Bug Detection</w:t>
      </w:r>
      <w:r w:rsidRPr="00BB1875">
        <w:t>. Online. 2025. Dostupné z: </w:t>
      </w:r>
      <w:r w:rsidRPr="00BF17F5">
        <w:t>https://www.in-com.com/blog/symbolic-execution-in-static-code-analysis-a-game-changer-for-bug-detection</w:t>
      </w:r>
      <w:r w:rsidRPr="00BB1875">
        <w:t>. [cit. 2025-11-12].</w:t>
      </w:r>
      <w:bookmarkEnd w:id="350"/>
    </w:p>
    <w:p w14:paraId="32132133" w14:textId="71522A4E" w:rsidR="00D561BD" w:rsidRPr="00013D35" w:rsidRDefault="00D561BD" w:rsidP="00954B6B">
      <w:pPr>
        <w:pStyle w:val="Seznampouitliteratury"/>
        <w:rPr>
          <w:lang w:val="en-US"/>
        </w:rPr>
      </w:pPr>
      <w:bookmarkStart w:id="351" w:name="_Ref213862068"/>
      <w:r w:rsidRPr="00D561BD">
        <w:t>GEEKSFORGEEKS. </w:t>
      </w:r>
      <w:r w:rsidRPr="00D561BD">
        <w:rPr>
          <w:i/>
          <w:iCs/>
        </w:rPr>
        <w:t>Data flow analysis in Compiler</w:t>
      </w:r>
      <w:r w:rsidRPr="00D561BD">
        <w:t>. Online. 2025-07-11. Dostupné z: </w:t>
      </w:r>
      <w:r w:rsidRPr="00BF17F5">
        <w:t>https://www.geeksforgeeks.org/compiler-design/data-flow-analysis-compiler</w:t>
      </w:r>
      <w:r w:rsidRPr="00D561BD">
        <w:t>. [cit. 2025-11-12].</w:t>
      </w:r>
      <w:bookmarkEnd w:id="351"/>
    </w:p>
    <w:p w14:paraId="58814038" w14:textId="4F805744" w:rsidR="00013D35" w:rsidRPr="00C62D72" w:rsidRDefault="00013D35" w:rsidP="00954B6B">
      <w:pPr>
        <w:pStyle w:val="Seznampouitliteratury"/>
        <w:rPr>
          <w:lang w:val="en-US"/>
        </w:rPr>
      </w:pPr>
      <w:bookmarkStart w:id="352" w:name="_Ref213863554"/>
      <w:r w:rsidRPr="00013D35">
        <w:t>TUTORIALSPOINT. </w:t>
      </w:r>
      <w:r w:rsidRPr="00013D35">
        <w:rPr>
          <w:i/>
          <w:iCs/>
        </w:rPr>
        <w:t xml:space="preserve">Compiler </w:t>
      </w:r>
      <w:proofErr w:type="gramStart"/>
      <w:r w:rsidRPr="00013D35">
        <w:rPr>
          <w:i/>
          <w:iCs/>
        </w:rPr>
        <w:t>Design - Control</w:t>
      </w:r>
      <w:proofErr w:type="gramEnd"/>
      <w:r w:rsidRPr="00013D35">
        <w:rPr>
          <w:i/>
          <w:iCs/>
        </w:rPr>
        <w:t xml:space="preserve"> Flow Graph</w:t>
      </w:r>
      <w:r w:rsidRPr="00013D35">
        <w:t>. Online. Dostupné z: </w:t>
      </w:r>
      <w:r w:rsidRPr="00BF17F5">
        <w:t>https://www.tutorialspoint.com/compiler_design/compiler_design_control_flow_graph.htm</w:t>
      </w:r>
      <w:r w:rsidRPr="00013D35">
        <w:t>. [cit. 2025-11-12].</w:t>
      </w:r>
      <w:bookmarkEnd w:id="352"/>
    </w:p>
    <w:p w14:paraId="6D18ED46" w14:textId="55A7B77F" w:rsidR="00C62D72" w:rsidRPr="00D4242D" w:rsidRDefault="001C536E" w:rsidP="00954B6B">
      <w:pPr>
        <w:pStyle w:val="Seznampouitliteratury"/>
        <w:rPr>
          <w:lang w:val="en-US"/>
        </w:rPr>
      </w:pPr>
      <w:bookmarkStart w:id="353" w:name="_Ref218265792"/>
      <w:r w:rsidRPr="001C536E">
        <w:t>OWASP. </w:t>
      </w:r>
      <w:r w:rsidRPr="001C536E">
        <w:rPr>
          <w:i/>
          <w:iCs/>
        </w:rPr>
        <w:t>OWASP Juice Shop</w:t>
      </w:r>
      <w:r w:rsidRPr="001C536E">
        <w:t>. Online. OWASP. Dostupné z: </w:t>
      </w:r>
      <w:r w:rsidRPr="00BF17F5">
        <w:t>https://owasp.org/www-project-juice-shop/</w:t>
      </w:r>
      <w:r w:rsidRPr="001C536E">
        <w:t>. [cit. 2026-01-02].</w:t>
      </w:r>
      <w:bookmarkEnd w:id="353"/>
    </w:p>
    <w:p w14:paraId="79F5CC3B" w14:textId="4F69421F" w:rsidR="00D4242D" w:rsidRPr="00934C5A" w:rsidRDefault="00D4242D" w:rsidP="00954B6B">
      <w:pPr>
        <w:pStyle w:val="Seznampouitliteratury"/>
        <w:rPr>
          <w:lang w:val="en-US"/>
        </w:rPr>
      </w:pPr>
      <w:bookmarkStart w:id="354" w:name="_Ref218268278"/>
      <w:r w:rsidRPr="00D4242D">
        <w:t>TRIGGER.DEV. </w:t>
      </w:r>
      <w:r w:rsidRPr="00D4242D">
        <w:rPr>
          <w:i/>
          <w:iCs/>
        </w:rPr>
        <w:t>JSON sucks. But we're making it better</w:t>
      </w:r>
      <w:r w:rsidRPr="00D4242D">
        <w:t>. Online. JSON Hero. Dostupné z: </w:t>
      </w:r>
      <w:r w:rsidRPr="00BF17F5">
        <w:t>https://jsonhero.io</w:t>
      </w:r>
      <w:r w:rsidRPr="00D4242D">
        <w:t>. [cit. 2026-01-02].</w:t>
      </w:r>
      <w:bookmarkEnd w:id="354"/>
    </w:p>
    <w:p w14:paraId="36B0F0D7" w14:textId="4F22A842" w:rsidR="00CE3C22" w:rsidRPr="00C50977" w:rsidRDefault="00934C5A" w:rsidP="00602B00">
      <w:pPr>
        <w:pStyle w:val="Seznampouitliteratury"/>
        <w:rPr>
          <w:lang w:val="en-US"/>
        </w:rPr>
      </w:pPr>
      <w:bookmarkStart w:id="355" w:name="_Ref218274590"/>
      <w:r w:rsidRPr="00934C5A">
        <w:rPr>
          <w:i/>
          <w:iCs/>
        </w:rPr>
        <w:t>Package-</w:t>
      </w:r>
      <w:proofErr w:type="gramStart"/>
      <w:r w:rsidRPr="00934C5A">
        <w:rPr>
          <w:i/>
          <w:iCs/>
        </w:rPr>
        <w:t>lock.json</w:t>
      </w:r>
      <w:proofErr w:type="gramEnd"/>
      <w:r w:rsidRPr="00934C5A">
        <w:t> [@bkimminich]. Online. 2019, 2025-08. Dostupné z: GitHub, </w:t>
      </w:r>
      <w:r w:rsidRPr="00BF17F5">
        <w:t>https://github.com/juice-shop/juice-shop-ctf/blob/master/package-lock.json</w:t>
      </w:r>
      <w:r w:rsidRPr="00934C5A">
        <w:t>. [cit. 2026-01-02].</w:t>
      </w:r>
      <w:bookmarkEnd w:id="355"/>
    </w:p>
    <w:p w14:paraId="7F9DD76C" w14:textId="017D5048" w:rsidR="00C50977" w:rsidRPr="00BF17F5" w:rsidRDefault="00C50977" w:rsidP="00602B00">
      <w:pPr>
        <w:pStyle w:val="Seznampouitliteratury"/>
        <w:rPr>
          <w:lang w:val="en-US"/>
        </w:rPr>
      </w:pPr>
      <w:bookmarkStart w:id="356" w:name="_Ref219217533"/>
      <w:r w:rsidRPr="00C50977">
        <w:t>SONARSOURCE SÀRL. </w:t>
      </w:r>
      <w:r w:rsidRPr="00C50977">
        <w:rPr>
          <w:i/>
          <w:iCs/>
        </w:rPr>
        <w:t>Rules</w:t>
      </w:r>
      <w:r w:rsidRPr="00C50977">
        <w:t xml:space="preserve">. Online. Sonar docs. 2025, 2025. Dostupné </w:t>
      </w:r>
      <w:r w:rsidRPr="00C50977">
        <w:lastRenderedPageBreak/>
        <w:t>z: </w:t>
      </w:r>
      <w:hyperlink r:id="rId177" w:history="1">
        <w:r w:rsidRPr="00C50977">
          <w:rPr>
            <w:rStyle w:val="Hypertextovodkaz"/>
            <w:color w:val="auto"/>
            <w:u w:val="none"/>
          </w:rPr>
          <w:t>https://docs.sonarsource.com/sonarqube-cloud/digging-deeper/rules</w:t>
        </w:r>
      </w:hyperlink>
      <w:r w:rsidRPr="00C50977">
        <w:t>. [cit. 2026-01-13].</w:t>
      </w:r>
      <w:bookmarkEnd w:id="356"/>
    </w:p>
    <w:p w14:paraId="20B73125" w14:textId="2A781F9E" w:rsidR="00BF17F5" w:rsidRPr="00403498" w:rsidRDefault="00BF17F5" w:rsidP="00602B00">
      <w:pPr>
        <w:pStyle w:val="Seznampouitliteratury"/>
        <w:rPr>
          <w:lang w:val="en-US"/>
        </w:rPr>
      </w:pPr>
      <w:bookmarkStart w:id="357" w:name="_Ref219023854"/>
      <w:r w:rsidRPr="00BF17F5">
        <w:t>SONARSOURCE. </w:t>
      </w:r>
      <w:r w:rsidRPr="00BF17F5">
        <w:rPr>
          <w:i/>
          <w:iCs/>
        </w:rPr>
        <w:t>What is a code smell?</w:t>
      </w:r>
      <w:r w:rsidRPr="00BF17F5">
        <w:t> Online. SonarSource. Dostupné z: https://www.sonarsource.com/resources/library/code-smells/. [cit. 2026-01-11].</w:t>
      </w:r>
      <w:bookmarkEnd w:id="357"/>
    </w:p>
    <w:p w14:paraId="5D61C644" w14:textId="2CF91E7D" w:rsidR="00403498" w:rsidRPr="00854BF8" w:rsidRDefault="00403498" w:rsidP="00602B00">
      <w:pPr>
        <w:pStyle w:val="Seznampouitliteratury"/>
        <w:rPr>
          <w:lang w:val="en-US"/>
        </w:rPr>
      </w:pPr>
      <w:bookmarkStart w:id="358" w:name="_Ref219025674"/>
      <w:r w:rsidRPr="00403498">
        <w:t>SONARSOURCE. </w:t>
      </w:r>
      <w:r w:rsidRPr="00403498">
        <w:rPr>
          <w:i/>
          <w:iCs/>
        </w:rPr>
        <w:t>Issues</w:t>
      </w:r>
      <w:r w:rsidRPr="00403498">
        <w:t>. Online. SonarSource. 2025-08. Dostupné z: https://docs.sonarsource.com/sonarqube-server/9.9/user-guide/issues. [cit. 2026-01-11].</w:t>
      </w:r>
      <w:bookmarkEnd w:id="358"/>
    </w:p>
    <w:p w14:paraId="6C136DE9" w14:textId="35DFFF04" w:rsidR="00854BF8" w:rsidRPr="00A72630" w:rsidRDefault="00854BF8" w:rsidP="00602B00">
      <w:pPr>
        <w:pStyle w:val="Seznampouitliteratury"/>
        <w:rPr>
          <w:lang w:val="en-US"/>
        </w:rPr>
      </w:pPr>
      <w:bookmarkStart w:id="359" w:name="_Ref219212035"/>
      <w:r w:rsidRPr="00854BF8">
        <w:t>SONARSOURCE SÀRL. </w:t>
      </w:r>
      <w:r w:rsidRPr="00854BF8">
        <w:rPr>
          <w:i/>
          <w:iCs/>
        </w:rPr>
        <w:t>Software qualities</w:t>
      </w:r>
      <w:r w:rsidRPr="00854BF8">
        <w:t>. Online. Sonar docs. 2025. Dostupné z: </w:t>
      </w:r>
      <w:hyperlink r:id="rId178" w:history="1">
        <w:r w:rsidRPr="00854BF8">
          <w:rPr>
            <w:rStyle w:val="Hypertextovodkaz"/>
            <w:color w:val="auto"/>
            <w:u w:val="none"/>
          </w:rPr>
          <w:t>https://docs.sonarsource.com/sonarqube-cloud/digging-deeper/software-qualities/?_gl=1*1ltscgu*_gcl_au*MTY0MDI5OTk3LjE3NjUzOTA4NzY.*_ga*OTY0MDU1NDk0LjE3NjUzOTA4Njk.*_ga_9JZ0GZ5TC6*czE3NjgwMzYwNTkkbzMkZzEkdDE3NjgwMzYwNjMkajU2JGwwJGgw</w:t>
        </w:r>
      </w:hyperlink>
      <w:r w:rsidRPr="00854BF8">
        <w:t>. [cit. 2026-01-13].</w:t>
      </w:r>
      <w:bookmarkEnd w:id="359"/>
    </w:p>
    <w:p w14:paraId="6D46FE63" w14:textId="0F3C26A1" w:rsidR="00A72630" w:rsidRPr="00087443" w:rsidRDefault="00A72630" w:rsidP="00602B00">
      <w:pPr>
        <w:pStyle w:val="Seznampouitliteratury"/>
        <w:rPr>
          <w:lang w:val="en-US"/>
        </w:rPr>
      </w:pPr>
      <w:bookmarkStart w:id="360" w:name="_Ref219825002"/>
      <w:r w:rsidRPr="00A72630">
        <w:t>SONARSOURCE SÀRL. </w:t>
      </w:r>
      <w:r w:rsidRPr="00A72630">
        <w:rPr>
          <w:i/>
          <w:iCs/>
        </w:rPr>
        <w:t>Security Hotspots</w:t>
      </w:r>
      <w:r w:rsidRPr="00A72630">
        <w:t>. Online. Dostupné z: </w:t>
      </w:r>
      <w:hyperlink r:id="rId179" w:history="1">
        <w:r w:rsidRPr="00A72630">
          <w:rPr>
            <w:rStyle w:val="Hypertextovodkaz"/>
            <w:color w:val="auto"/>
            <w:u w:val="none"/>
          </w:rPr>
          <w:t>https://docs.sonarsource.com/sonarqube-server/10.6/user-guide/security-hotspots</w:t>
        </w:r>
      </w:hyperlink>
      <w:r w:rsidRPr="00A72630">
        <w:t>. [cit. 2026-01-20].</w:t>
      </w:r>
      <w:bookmarkEnd w:id="360"/>
    </w:p>
    <w:p w14:paraId="11A2AE8E" w14:textId="7622E6BE" w:rsidR="00087443" w:rsidRPr="00602B00" w:rsidRDefault="00087443" w:rsidP="00602B00">
      <w:pPr>
        <w:pStyle w:val="Seznampouitliteratury"/>
        <w:rPr>
          <w:lang w:val="en-US"/>
        </w:rPr>
      </w:pPr>
      <w:bookmarkStart w:id="361" w:name="_Ref219916141"/>
      <w:r w:rsidRPr="00087443">
        <w:t>PAWŁOWSKI, Łukasz a DURU, Bruno. </w:t>
      </w:r>
      <w:r w:rsidRPr="00087443">
        <w:rPr>
          <w:i/>
          <w:iCs/>
        </w:rPr>
        <w:t>Horusec</w:t>
      </w:r>
      <w:r w:rsidRPr="00087443">
        <w:t>. Online. Dostupné z: </w:t>
      </w:r>
      <w:hyperlink r:id="rId180" w:history="1">
        <w:r w:rsidRPr="00087443">
          <w:rPr>
            <w:rStyle w:val="Hypertextovodkaz"/>
            <w:color w:val="auto"/>
            <w:u w:val="none"/>
          </w:rPr>
          <w:t>https://github.com/ZupIT/horusec</w:t>
        </w:r>
      </w:hyperlink>
      <w:r w:rsidRPr="00087443">
        <w:t>. [cit. 2026-01-21].</w:t>
      </w:r>
      <w:bookmarkEnd w:id="361"/>
    </w:p>
    <w:tbl>
      <w:tblPr>
        <w:tblStyle w:val="Mkatabulky"/>
        <w:tblpPr w:leftFromText="141" w:rightFromText="141" w:tblpY="-46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28" w:type="dxa"/>
        </w:tblCellMar>
        <w:tblLook w:val="04A0" w:firstRow="1" w:lastRow="0" w:firstColumn="1" w:lastColumn="0" w:noHBand="0" w:noVBand="1"/>
      </w:tblPr>
      <w:tblGrid>
        <w:gridCol w:w="1385"/>
        <w:gridCol w:w="5078"/>
        <w:gridCol w:w="1757"/>
      </w:tblGrid>
      <w:tr w:rsidR="00947651" w14:paraId="0DFD638B" w14:textId="77777777" w:rsidTr="00A47C58">
        <w:trPr>
          <w:trHeight w:val="363"/>
        </w:trPr>
        <w:tc>
          <w:tcPr>
            <w:tcW w:w="1385" w:type="dxa"/>
            <w:vAlign w:val="center"/>
          </w:tcPr>
          <w:p w14:paraId="2860365A" w14:textId="77777777" w:rsidR="00947651" w:rsidRDefault="00947651" w:rsidP="00A47C58">
            <w:pPr>
              <w:ind w:firstLine="0"/>
            </w:pPr>
          </w:p>
        </w:tc>
        <w:tc>
          <w:tcPr>
            <w:tcW w:w="5078" w:type="dxa"/>
            <w:vAlign w:val="center"/>
          </w:tcPr>
          <w:p w14:paraId="0E11E148" w14:textId="77777777" w:rsidR="00947651" w:rsidRDefault="00947651" w:rsidP="00A47C58">
            <w:pPr>
              <w:ind w:firstLine="0"/>
            </w:pPr>
          </w:p>
        </w:tc>
        <w:tc>
          <w:tcPr>
            <w:tcW w:w="1757" w:type="dxa"/>
            <w:vAlign w:val="center"/>
          </w:tcPr>
          <w:p w14:paraId="5EFC3EAD" w14:textId="77777777" w:rsidR="00947651" w:rsidRDefault="00947651" w:rsidP="00A47C58">
            <w:pPr>
              <w:ind w:firstLine="0"/>
              <w:rPr>
                <w:rFonts w:eastAsia="Calibri"/>
              </w:rPr>
            </w:pPr>
          </w:p>
        </w:tc>
      </w:tr>
    </w:tbl>
    <w:p w14:paraId="2D27527D" w14:textId="64D073EE" w:rsidR="00CD63D3" w:rsidRDefault="00947651" w:rsidP="00E478F5">
      <w:pPr>
        <w:pStyle w:val="uvodzaver"/>
        <w:rPr>
          <w:b w:val="0"/>
          <w:kern w:val="0"/>
          <w:sz w:val="24"/>
        </w:rPr>
      </w:pPr>
      <w:bookmarkStart w:id="362" w:name="_Toc144753412"/>
      <w:bookmarkStart w:id="363" w:name="_Toc144746943"/>
      <w:bookmarkStart w:id="364" w:name="_Toc515880905"/>
      <w:bookmarkStart w:id="365" w:name="_Toc218357379"/>
      <w:r>
        <w:lastRenderedPageBreak/>
        <w:t>S</w:t>
      </w:r>
      <w:bookmarkEnd w:id="362"/>
      <w:bookmarkEnd w:id="363"/>
      <w:bookmarkEnd w:id="364"/>
      <w:r>
        <w:t>ez</w:t>
      </w:r>
      <w:r w:rsidR="00E478F5">
        <w:t>nam obrázků</w:t>
      </w:r>
      <w:bookmarkEnd w:id="365"/>
    </w:p>
    <w:p w14:paraId="208EC10F" w14:textId="52A05EE4" w:rsidR="0030792F" w:rsidRDefault="00E478F5">
      <w:pPr>
        <w:pStyle w:val="Seznamobrzk"/>
        <w:tabs>
          <w:tab w:val="right" w:leader="dot" w:pos="8210"/>
        </w:tabs>
        <w:rPr>
          <w:ins w:id="366" w:author="Havelková Simona" w:date="2026-02-05T08:54:00Z"/>
          <w:rFonts w:asciiTheme="minorHAnsi" w:eastAsiaTheme="minorEastAsia" w:hAnsiTheme="minorHAnsi" w:cstheme="minorBidi"/>
          <w:bCs w:val="0"/>
          <w:noProof/>
          <w:color w:val="auto"/>
          <w:sz w:val="22"/>
          <w:szCs w:val="22"/>
        </w:rPr>
      </w:pPr>
      <w:r>
        <w:fldChar w:fldCharType="begin"/>
      </w:r>
      <w:r>
        <w:instrText xml:space="preserve"> TOC \h \z \c "Obrázek" </w:instrText>
      </w:r>
      <w:r>
        <w:fldChar w:fldCharType="separate"/>
      </w:r>
      <w:ins w:id="367" w:author="Havelková Simona" w:date="2026-02-05T08:54:00Z">
        <w:r w:rsidR="0030792F" w:rsidRPr="006A6E1D">
          <w:rPr>
            <w:rStyle w:val="Hypertextovodkaz"/>
            <w:noProof/>
          </w:rPr>
          <w:fldChar w:fldCharType="begin"/>
        </w:r>
        <w:r w:rsidR="0030792F" w:rsidRPr="006A6E1D">
          <w:rPr>
            <w:rStyle w:val="Hypertextovodkaz"/>
            <w:noProof/>
          </w:rPr>
          <w:instrText xml:space="preserve"> </w:instrText>
        </w:r>
        <w:r w:rsidR="0030792F">
          <w:rPr>
            <w:noProof/>
          </w:rPr>
          <w:instrText>HYPERLINK \l "_Toc221174106"</w:instrText>
        </w:r>
        <w:r w:rsidR="0030792F" w:rsidRPr="006A6E1D">
          <w:rPr>
            <w:rStyle w:val="Hypertextovodkaz"/>
            <w:noProof/>
          </w:rPr>
          <w:instrText xml:space="preserve"> </w:instrText>
        </w:r>
        <w:r w:rsidR="0030792F" w:rsidRPr="006A6E1D">
          <w:rPr>
            <w:rStyle w:val="Hypertextovodkaz"/>
            <w:noProof/>
          </w:rPr>
        </w:r>
        <w:r w:rsidR="0030792F" w:rsidRPr="006A6E1D">
          <w:rPr>
            <w:rStyle w:val="Hypertextovodkaz"/>
            <w:noProof/>
          </w:rPr>
          <w:fldChar w:fldCharType="separate"/>
        </w:r>
        <w:r w:rsidR="0030792F" w:rsidRPr="006A6E1D">
          <w:rPr>
            <w:rStyle w:val="Hypertextovodkaz"/>
            <w:noProof/>
          </w:rPr>
          <w:t>Obrázek 1 Proces SDLC</w:t>
        </w:r>
        <w:r w:rsidR="0030792F">
          <w:rPr>
            <w:noProof/>
            <w:webHidden/>
          </w:rPr>
          <w:tab/>
        </w:r>
        <w:r w:rsidR="0030792F">
          <w:rPr>
            <w:noProof/>
            <w:webHidden/>
          </w:rPr>
          <w:fldChar w:fldCharType="begin"/>
        </w:r>
        <w:r w:rsidR="0030792F">
          <w:rPr>
            <w:noProof/>
            <w:webHidden/>
          </w:rPr>
          <w:instrText xml:space="preserve"> PAGEREF _Toc221174106 \h </w:instrText>
        </w:r>
        <w:r w:rsidR="0030792F">
          <w:rPr>
            <w:noProof/>
            <w:webHidden/>
          </w:rPr>
        </w:r>
      </w:ins>
      <w:r w:rsidR="0030792F">
        <w:rPr>
          <w:noProof/>
          <w:webHidden/>
        </w:rPr>
        <w:fldChar w:fldCharType="separate"/>
      </w:r>
      <w:ins w:id="368" w:author="Havelková Simona" w:date="2026-02-05T08:54:00Z">
        <w:r w:rsidR="0030792F">
          <w:rPr>
            <w:noProof/>
            <w:webHidden/>
          </w:rPr>
          <w:t>9</w:t>
        </w:r>
        <w:r w:rsidR="0030792F">
          <w:rPr>
            <w:noProof/>
            <w:webHidden/>
          </w:rPr>
          <w:fldChar w:fldCharType="end"/>
        </w:r>
        <w:r w:rsidR="0030792F" w:rsidRPr="006A6E1D">
          <w:rPr>
            <w:rStyle w:val="Hypertextovodkaz"/>
            <w:noProof/>
          </w:rPr>
          <w:fldChar w:fldCharType="end"/>
        </w:r>
      </w:ins>
    </w:p>
    <w:p w14:paraId="1F9123A2" w14:textId="4C1B1397" w:rsidR="0030792F" w:rsidRDefault="0030792F">
      <w:pPr>
        <w:pStyle w:val="Seznamobrzk"/>
        <w:tabs>
          <w:tab w:val="right" w:leader="dot" w:pos="8210"/>
        </w:tabs>
        <w:rPr>
          <w:ins w:id="369" w:author="Havelková Simona" w:date="2026-02-05T08:54:00Z"/>
          <w:rFonts w:asciiTheme="minorHAnsi" w:eastAsiaTheme="minorEastAsia" w:hAnsiTheme="minorHAnsi" w:cstheme="minorBidi"/>
          <w:bCs w:val="0"/>
          <w:noProof/>
          <w:color w:val="auto"/>
          <w:sz w:val="22"/>
          <w:szCs w:val="22"/>
        </w:rPr>
      </w:pPr>
      <w:ins w:id="37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"_Toc221174107"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 Vodopádový model</w:t>
        </w:r>
        <w:r>
          <w:rPr>
            <w:noProof/>
            <w:webHidden/>
          </w:rPr>
          <w:tab/>
        </w:r>
        <w:r>
          <w:rPr>
            <w:noProof/>
            <w:webHidden/>
          </w:rPr>
          <w:fldChar w:fldCharType="begin"/>
        </w:r>
        <w:r>
          <w:rPr>
            <w:noProof/>
            <w:webHidden/>
          </w:rPr>
          <w:instrText xml:space="preserve"> PAGEREF _Toc221174107 \h </w:instrText>
        </w:r>
        <w:r>
          <w:rPr>
            <w:noProof/>
            <w:webHidden/>
          </w:rPr>
        </w:r>
      </w:ins>
      <w:r>
        <w:rPr>
          <w:noProof/>
          <w:webHidden/>
        </w:rPr>
        <w:fldChar w:fldCharType="separate"/>
      </w:r>
      <w:ins w:id="371" w:author="Havelková Simona" w:date="2026-02-05T08:54:00Z">
        <w:r>
          <w:rPr>
            <w:noProof/>
            <w:webHidden/>
          </w:rPr>
          <w:t>10</w:t>
        </w:r>
        <w:r>
          <w:rPr>
            <w:noProof/>
            <w:webHidden/>
          </w:rPr>
          <w:fldChar w:fldCharType="end"/>
        </w:r>
        <w:r w:rsidRPr="006A6E1D">
          <w:rPr>
            <w:rStyle w:val="Hypertextovodkaz"/>
            <w:noProof/>
          </w:rPr>
          <w:fldChar w:fldCharType="end"/>
        </w:r>
      </w:ins>
    </w:p>
    <w:p w14:paraId="1E10C6C2" w14:textId="3040113A" w:rsidR="0030792F" w:rsidRDefault="0030792F">
      <w:pPr>
        <w:pStyle w:val="Seznamobrzk"/>
        <w:tabs>
          <w:tab w:val="right" w:leader="dot" w:pos="8210"/>
        </w:tabs>
        <w:rPr>
          <w:ins w:id="372" w:author="Havelková Simona" w:date="2026-02-05T08:54:00Z"/>
          <w:rFonts w:asciiTheme="minorHAnsi" w:eastAsiaTheme="minorEastAsia" w:hAnsiTheme="minorHAnsi" w:cstheme="minorBidi"/>
          <w:bCs w:val="0"/>
          <w:noProof/>
          <w:color w:val="auto"/>
          <w:sz w:val="22"/>
          <w:szCs w:val="22"/>
        </w:rPr>
      </w:pPr>
      <w:ins w:id="37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"_Toc221174108"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 V-model</w:t>
        </w:r>
        <w:r>
          <w:rPr>
            <w:noProof/>
            <w:webHidden/>
          </w:rPr>
          <w:tab/>
        </w:r>
        <w:r>
          <w:rPr>
            <w:noProof/>
            <w:webHidden/>
          </w:rPr>
          <w:fldChar w:fldCharType="begin"/>
        </w:r>
        <w:r>
          <w:rPr>
            <w:noProof/>
            <w:webHidden/>
          </w:rPr>
          <w:instrText xml:space="preserve"> PAGEREF _Toc221174108 \h </w:instrText>
        </w:r>
        <w:r>
          <w:rPr>
            <w:noProof/>
            <w:webHidden/>
          </w:rPr>
        </w:r>
      </w:ins>
      <w:r>
        <w:rPr>
          <w:noProof/>
          <w:webHidden/>
        </w:rPr>
        <w:fldChar w:fldCharType="separate"/>
      </w:r>
      <w:ins w:id="374" w:author="Havelková Simona" w:date="2026-02-05T08:54:00Z">
        <w:r>
          <w:rPr>
            <w:noProof/>
            <w:webHidden/>
          </w:rPr>
          <w:t>11</w:t>
        </w:r>
        <w:r>
          <w:rPr>
            <w:noProof/>
            <w:webHidden/>
          </w:rPr>
          <w:fldChar w:fldCharType="end"/>
        </w:r>
        <w:r w:rsidRPr="006A6E1D">
          <w:rPr>
            <w:rStyle w:val="Hypertextovodkaz"/>
            <w:noProof/>
          </w:rPr>
          <w:fldChar w:fldCharType="end"/>
        </w:r>
      </w:ins>
    </w:p>
    <w:p w14:paraId="04A5D034" w14:textId="7DFF730D" w:rsidR="0030792F" w:rsidRDefault="0030792F">
      <w:pPr>
        <w:pStyle w:val="Seznamobrzk"/>
        <w:tabs>
          <w:tab w:val="right" w:leader="dot" w:pos="8210"/>
        </w:tabs>
        <w:rPr>
          <w:ins w:id="375" w:author="Havelková Simona" w:date="2026-02-05T08:54:00Z"/>
          <w:rFonts w:asciiTheme="minorHAnsi" w:eastAsiaTheme="minorEastAsia" w:hAnsiTheme="minorHAnsi" w:cstheme="minorBidi"/>
          <w:bCs w:val="0"/>
          <w:noProof/>
          <w:color w:val="auto"/>
          <w:sz w:val="22"/>
          <w:szCs w:val="22"/>
        </w:rPr>
      </w:pPr>
      <w:ins w:id="37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"_Toc221174109"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 Agilní model</w:t>
        </w:r>
        <w:r>
          <w:rPr>
            <w:noProof/>
            <w:webHidden/>
          </w:rPr>
          <w:tab/>
        </w:r>
        <w:r>
          <w:rPr>
            <w:noProof/>
            <w:webHidden/>
          </w:rPr>
          <w:fldChar w:fldCharType="begin"/>
        </w:r>
        <w:r>
          <w:rPr>
            <w:noProof/>
            <w:webHidden/>
          </w:rPr>
          <w:instrText xml:space="preserve"> PAGEREF _Toc221174109 \h </w:instrText>
        </w:r>
        <w:r>
          <w:rPr>
            <w:noProof/>
            <w:webHidden/>
          </w:rPr>
        </w:r>
      </w:ins>
      <w:r>
        <w:rPr>
          <w:noProof/>
          <w:webHidden/>
        </w:rPr>
        <w:fldChar w:fldCharType="separate"/>
      </w:r>
      <w:ins w:id="377" w:author="Havelková Simona" w:date="2026-02-05T08:54:00Z">
        <w:r>
          <w:rPr>
            <w:noProof/>
            <w:webHidden/>
          </w:rPr>
          <w:t>12</w:t>
        </w:r>
        <w:r>
          <w:rPr>
            <w:noProof/>
            <w:webHidden/>
          </w:rPr>
          <w:fldChar w:fldCharType="end"/>
        </w:r>
        <w:r w:rsidRPr="006A6E1D">
          <w:rPr>
            <w:rStyle w:val="Hypertextovodkaz"/>
            <w:noProof/>
          </w:rPr>
          <w:fldChar w:fldCharType="end"/>
        </w:r>
      </w:ins>
    </w:p>
    <w:p w14:paraId="6831188E" w14:textId="30EE9DBB" w:rsidR="0030792F" w:rsidRDefault="0030792F">
      <w:pPr>
        <w:pStyle w:val="Seznamobrzk"/>
        <w:tabs>
          <w:tab w:val="right" w:leader="dot" w:pos="8210"/>
        </w:tabs>
        <w:rPr>
          <w:ins w:id="378" w:author="Havelková Simona" w:date="2026-02-05T08:54:00Z"/>
          <w:rFonts w:asciiTheme="minorHAnsi" w:eastAsiaTheme="minorEastAsia" w:hAnsiTheme="minorHAnsi" w:cstheme="minorBidi"/>
          <w:bCs w:val="0"/>
          <w:noProof/>
          <w:color w:val="auto"/>
          <w:sz w:val="22"/>
          <w:szCs w:val="22"/>
        </w:rPr>
      </w:pPr>
      <w:ins w:id="37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 Lean model</w:t>
        </w:r>
        <w:r>
          <w:rPr>
            <w:noProof/>
            <w:webHidden/>
          </w:rPr>
          <w:tab/>
        </w:r>
        <w:r>
          <w:rPr>
            <w:noProof/>
            <w:webHidden/>
          </w:rPr>
          <w:fldChar w:fldCharType="begin"/>
        </w:r>
        <w:r>
          <w:rPr>
            <w:noProof/>
            <w:webHidden/>
          </w:rPr>
          <w:instrText xml:space="preserve"> PAGEREF _Toc221174110 \h </w:instrText>
        </w:r>
        <w:r>
          <w:rPr>
            <w:noProof/>
            <w:webHidden/>
          </w:rPr>
        </w:r>
      </w:ins>
      <w:r>
        <w:rPr>
          <w:noProof/>
          <w:webHidden/>
        </w:rPr>
        <w:fldChar w:fldCharType="separate"/>
      </w:r>
      <w:ins w:id="380" w:author="Havelková Simona" w:date="2026-02-05T08:54:00Z">
        <w:r>
          <w:rPr>
            <w:noProof/>
            <w:webHidden/>
          </w:rPr>
          <w:t>12</w:t>
        </w:r>
        <w:r>
          <w:rPr>
            <w:noProof/>
            <w:webHidden/>
          </w:rPr>
          <w:fldChar w:fldCharType="end"/>
        </w:r>
        <w:r w:rsidRPr="006A6E1D">
          <w:rPr>
            <w:rStyle w:val="Hypertextovodkaz"/>
            <w:noProof/>
          </w:rPr>
          <w:fldChar w:fldCharType="end"/>
        </w:r>
      </w:ins>
    </w:p>
    <w:p w14:paraId="3E87EC3B" w14:textId="72FF164B" w:rsidR="0030792F" w:rsidRDefault="0030792F">
      <w:pPr>
        <w:pStyle w:val="Seznamobrzk"/>
        <w:tabs>
          <w:tab w:val="right" w:leader="dot" w:pos="8210"/>
        </w:tabs>
        <w:rPr>
          <w:ins w:id="381" w:author="Havelková Simona" w:date="2026-02-05T08:54:00Z"/>
          <w:rFonts w:asciiTheme="minorHAnsi" w:eastAsiaTheme="minorEastAsia" w:hAnsiTheme="minorHAnsi" w:cstheme="minorBidi"/>
          <w:bCs w:val="0"/>
          <w:noProof/>
          <w:color w:val="auto"/>
          <w:sz w:val="22"/>
          <w:szCs w:val="22"/>
        </w:rPr>
      </w:pPr>
      <w:ins w:id="38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 Iterativní model</w:t>
        </w:r>
        <w:r>
          <w:rPr>
            <w:noProof/>
            <w:webHidden/>
          </w:rPr>
          <w:tab/>
        </w:r>
        <w:r>
          <w:rPr>
            <w:noProof/>
            <w:webHidden/>
          </w:rPr>
          <w:fldChar w:fldCharType="begin"/>
        </w:r>
        <w:r>
          <w:rPr>
            <w:noProof/>
            <w:webHidden/>
          </w:rPr>
          <w:instrText xml:space="preserve"> PAGEREF _Toc221174111 \h </w:instrText>
        </w:r>
        <w:r>
          <w:rPr>
            <w:noProof/>
            <w:webHidden/>
          </w:rPr>
        </w:r>
      </w:ins>
      <w:r>
        <w:rPr>
          <w:noProof/>
          <w:webHidden/>
        </w:rPr>
        <w:fldChar w:fldCharType="separate"/>
      </w:r>
      <w:ins w:id="383" w:author="Havelková Simona" w:date="2026-02-05T08:54:00Z">
        <w:r>
          <w:rPr>
            <w:noProof/>
            <w:webHidden/>
          </w:rPr>
          <w:t>13</w:t>
        </w:r>
        <w:r>
          <w:rPr>
            <w:noProof/>
            <w:webHidden/>
          </w:rPr>
          <w:fldChar w:fldCharType="end"/>
        </w:r>
        <w:r w:rsidRPr="006A6E1D">
          <w:rPr>
            <w:rStyle w:val="Hypertextovodkaz"/>
            <w:noProof/>
          </w:rPr>
          <w:fldChar w:fldCharType="end"/>
        </w:r>
      </w:ins>
    </w:p>
    <w:p w14:paraId="7F7E7BCE" w14:textId="31C292E1" w:rsidR="0030792F" w:rsidRDefault="0030792F">
      <w:pPr>
        <w:pStyle w:val="Seznamobrzk"/>
        <w:tabs>
          <w:tab w:val="right" w:leader="dot" w:pos="8210"/>
        </w:tabs>
        <w:rPr>
          <w:ins w:id="384" w:author="Havelková Simona" w:date="2026-02-05T08:54:00Z"/>
          <w:rFonts w:asciiTheme="minorHAnsi" w:eastAsiaTheme="minorEastAsia" w:hAnsiTheme="minorHAnsi" w:cstheme="minorBidi"/>
          <w:bCs w:val="0"/>
          <w:noProof/>
          <w:color w:val="auto"/>
          <w:sz w:val="22"/>
          <w:szCs w:val="22"/>
        </w:rPr>
      </w:pPr>
      <w:ins w:id="38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 Spirálový model</w:t>
        </w:r>
        <w:r>
          <w:rPr>
            <w:noProof/>
            <w:webHidden/>
          </w:rPr>
          <w:tab/>
        </w:r>
        <w:r>
          <w:rPr>
            <w:noProof/>
            <w:webHidden/>
          </w:rPr>
          <w:fldChar w:fldCharType="begin"/>
        </w:r>
        <w:r>
          <w:rPr>
            <w:noProof/>
            <w:webHidden/>
          </w:rPr>
          <w:instrText xml:space="preserve"> PAGEREF _Toc221174112 \h </w:instrText>
        </w:r>
        <w:r>
          <w:rPr>
            <w:noProof/>
            <w:webHidden/>
          </w:rPr>
        </w:r>
      </w:ins>
      <w:r>
        <w:rPr>
          <w:noProof/>
          <w:webHidden/>
        </w:rPr>
        <w:fldChar w:fldCharType="separate"/>
      </w:r>
      <w:ins w:id="386" w:author="Havelková Simona" w:date="2026-02-05T08:54:00Z">
        <w:r>
          <w:rPr>
            <w:noProof/>
            <w:webHidden/>
          </w:rPr>
          <w:t>14</w:t>
        </w:r>
        <w:r>
          <w:rPr>
            <w:noProof/>
            <w:webHidden/>
          </w:rPr>
          <w:fldChar w:fldCharType="end"/>
        </w:r>
        <w:r w:rsidRPr="006A6E1D">
          <w:rPr>
            <w:rStyle w:val="Hypertextovodkaz"/>
            <w:noProof/>
          </w:rPr>
          <w:fldChar w:fldCharType="end"/>
        </w:r>
      </w:ins>
    </w:p>
    <w:p w14:paraId="32608F03" w14:textId="612D5031" w:rsidR="0030792F" w:rsidRDefault="0030792F">
      <w:pPr>
        <w:pStyle w:val="Seznamobrzk"/>
        <w:tabs>
          <w:tab w:val="right" w:leader="dot" w:pos="8210"/>
        </w:tabs>
        <w:rPr>
          <w:ins w:id="387" w:author="Havelková Simona" w:date="2026-02-05T08:54:00Z"/>
          <w:rFonts w:asciiTheme="minorHAnsi" w:eastAsiaTheme="minorEastAsia" w:hAnsiTheme="minorHAnsi" w:cstheme="minorBidi"/>
          <w:bCs w:val="0"/>
          <w:noProof/>
          <w:color w:val="auto"/>
          <w:sz w:val="22"/>
          <w:szCs w:val="22"/>
        </w:rPr>
      </w:pPr>
      <w:ins w:id="38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8 Big Bang model</w:t>
        </w:r>
        <w:r>
          <w:rPr>
            <w:noProof/>
            <w:webHidden/>
          </w:rPr>
          <w:tab/>
        </w:r>
        <w:r>
          <w:rPr>
            <w:noProof/>
            <w:webHidden/>
          </w:rPr>
          <w:fldChar w:fldCharType="begin"/>
        </w:r>
        <w:r>
          <w:rPr>
            <w:noProof/>
            <w:webHidden/>
          </w:rPr>
          <w:instrText xml:space="preserve"> PAGEREF _Toc221174113 \h </w:instrText>
        </w:r>
        <w:r>
          <w:rPr>
            <w:noProof/>
            <w:webHidden/>
          </w:rPr>
        </w:r>
      </w:ins>
      <w:r>
        <w:rPr>
          <w:noProof/>
          <w:webHidden/>
        </w:rPr>
        <w:fldChar w:fldCharType="separate"/>
      </w:r>
      <w:ins w:id="389" w:author="Havelková Simona" w:date="2026-02-05T08:54:00Z">
        <w:r>
          <w:rPr>
            <w:noProof/>
            <w:webHidden/>
          </w:rPr>
          <w:t>14</w:t>
        </w:r>
        <w:r>
          <w:rPr>
            <w:noProof/>
            <w:webHidden/>
          </w:rPr>
          <w:fldChar w:fldCharType="end"/>
        </w:r>
        <w:r w:rsidRPr="006A6E1D">
          <w:rPr>
            <w:rStyle w:val="Hypertextovodkaz"/>
            <w:noProof/>
          </w:rPr>
          <w:fldChar w:fldCharType="end"/>
        </w:r>
      </w:ins>
    </w:p>
    <w:p w14:paraId="3D5B45A0" w14:textId="62A1A5FF" w:rsidR="0030792F" w:rsidRDefault="0030792F">
      <w:pPr>
        <w:pStyle w:val="Seznamobrzk"/>
        <w:tabs>
          <w:tab w:val="right" w:leader="dot" w:pos="8210"/>
        </w:tabs>
        <w:rPr>
          <w:ins w:id="390" w:author="Havelková Simona" w:date="2026-02-05T08:54:00Z"/>
          <w:rFonts w:asciiTheme="minorHAnsi" w:eastAsiaTheme="minorEastAsia" w:hAnsiTheme="minorHAnsi" w:cstheme="minorBidi"/>
          <w:bCs w:val="0"/>
          <w:noProof/>
          <w:color w:val="auto"/>
          <w:sz w:val="22"/>
          <w:szCs w:val="22"/>
        </w:rPr>
      </w:pPr>
      <w:ins w:id="39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9 – Rad model</w:t>
        </w:r>
        <w:r>
          <w:rPr>
            <w:noProof/>
            <w:webHidden/>
          </w:rPr>
          <w:tab/>
        </w:r>
        <w:r>
          <w:rPr>
            <w:noProof/>
            <w:webHidden/>
          </w:rPr>
          <w:fldChar w:fldCharType="begin"/>
        </w:r>
        <w:r>
          <w:rPr>
            <w:noProof/>
            <w:webHidden/>
          </w:rPr>
          <w:instrText xml:space="preserve"> PAGEREF _Toc221174114 \h </w:instrText>
        </w:r>
        <w:r>
          <w:rPr>
            <w:noProof/>
            <w:webHidden/>
          </w:rPr>
        </w:r>
      </w:ins>
      <w:r>
        <w:rPr>
          <w:noProof/>
          <w:webHidden/>
        </w:rPr>
        <w:fldChar w:fldCharType="separate"/>
      </w:r>
      <w:ins w:id="392" w:author="Havelková Simona" w:date="2026-02-05T08:54:00Z">
        <w:r>
          <w:rPr>
            <w:noProof/>
            <w:webHidden/>
          </w:rPr>
          <w:t>15</w:t>
        </w:r>
        <w:r>
          <w:rPr>
            <w:noProof/>
            <w:webHidden/>
          </w:rPr>
          <w:fldChar w:fldCharType="end"/>
        </w:r>
        <w:r w:rsidRPr="006A6E1D">
          <w:rPr>
            <w:rStyle w:val="Hypertextovodkaz"/>
            <w:noProof/>
          </w:rPr>
          <w:fldChar w:fldCharType="end"/>
        </w:r>
      </w:ins>
    </w:p>
    <w:p w14:paraId="718AD54D" w14:textId="511900F5" w:rsidR="0030792F" w:rsidRDefault="0030792F">
      <w:pPr>
        <w:pStyle w:val="Seznamobrzk"/>
        <w:tabs>
          <w:tab w:val="right" w:leader="dot" w:pos="8210"/>
        </w:tabs>
        <w:rPr>
          <w:ins w:id="393" w:author="Havelková Simona" w:date="2026-02-05T08:54:00Z"/>
          <w:rFonts w:asciiTheme="minorHAnsi" w:eastAsiaTheme="minorEastAsia" w:hAnsiTheme="minorHAnsi" w:cstheme="minorBidi"/>
          <w:bCs w:val="0"/>
          <w:noProof/>
          <w:color w:val="auto"/>
          <w:sz w:val="22"/>
          <w:szCs w:val="22"/>
        </w:rPr>
      </w:pPr>
      <w:ins w:id="39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10 Proces Gitu</w:t>
        </w:r>
        <w:r>
          <w:rPr>
            <w:noProof/>
            <w:webHidden/>
          </w:rPr>
          <w:tab/>
        </w:r>
        <w:r>
          <w:rPr>
            <w:noProof/>
            <w:webHidden/>
          </w:rPr>
          <w:fldChar w:fldCharType="begin"/>
        </w:r>
        <w:r>
          <w:rPr>
            <w:noProof/>
            <w:webHidden/>
          </w:rPr>
          <w:instrText xml:space="preserve"> PAGEREF _Toc221174115 \h </w:instrText>
        </w:r>
        <w:r>
          <w:rPr>
            <w:noProof/>
            <w:webHidden/>
          </w:rPr>
        </w:r>
      </w:ins>
      <w:r>
        <w:rPr>
          <w:noProof/>
          <w:webHidden/>
        </w:rPr>
        <w:fldChar w:fldCharType="separate"/>
      </w:r>
      <w:ins w:id="395" w:author="Havelková Simona" w:date="2026-02-05T08:54:00Z">
        <w:r>
          <w:rPr>
            <w:noProof/>
            <w:webHidden/>
          </w:rPr>
          <w:t>19</w:t>
        </w:r>
        <w:r>
          <w:rPr>
            <w:noProof/>
            <w:webHidden/>
          </w:rPr>
          <w:fldChar w:fldCharType="end"/>
        </w:r>
        <w:r w:rsidRPr="006A6E1D">
          <w:rPr>
            <w:rStyle w:val="Hypertextovodkaz"/>
            <w:noProof/>
          </w:rPr>
          <w:fldChar w:fldCharType="end"/>
        </w:r>
      </w:ins>
    </w:p>
    <w:p w14:paraId="7625E46E" w14:textId="1C301EA6" w:rsidR="0030792F" w:rsidRDefault="0030792F">
      <w:pPr>
        <w:pStyle w:val="Seznamobrzk"/>
        <w:tabs>
          <w:tab w:val="right" w:leader="dot" w:pos="8210"/>
        </w:tabs>
        <w:rPr>
          <w:ins w:id="396" w:author="Havelková Simona" w:date="2026-02-05T08:54:00Z"/>
          <w:rFonts w:asciiTheme="minorHAnsi" w:eastAsiaTheme="minorEastAsia" w:hAnsiTheme="minorHAnsi" w:cstheme="minorBidi"/>
          <w:bCs w:val="0"/>
          <w:noProof/>
          <w:color w:val="auto"/>
          <w:sz w:val="22"/>
          <w:szCs w:val="22"/>
        </w:rPr>
      </w:pPr>
      <w:ins w:id="39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11 Proces DevOps</w:t>
        </w:r>
        <w:r>
          <w:rPr>
            <w:noProof/>
            <w:webHidden/>
          </w:rPr>
          <w:tab/>
        </w:r>
        <w:r>
          <w:rPr>
            <w:noProof/>
            <w:webHidden/>
          </w:rPr>
          <w:fldChar w:fldCharType="begin"/>
        </w:r>
        <w:r>
          <w:rPr>
            <w:noProof/>
            <w:webHidden/>
          </w:rPr>
          <w:instrText xml:space="preserve"> PAGEREF _Toc221174116 \h </w:instrText>
        </w:r>
        <w:r>
          <w:rPr>
            <w:noProof/>
            <w:webHidden/>
          </w:rPr>
        </w:r>
      </w:ins>
      <w:r>
        <w:rPr>
          <w:noProof/>
          <w:webHidden/>
        </w:rPr>
        <w:fldChar w:fldCharType="separate"/>
      </w:r>
      <w:ins w:id="398" w:author="Havelková Simona" w:date="2026-02-05T08:54:00Z">
        <w:r>
          <w:rPr>
            <w:noProof/>
            <w:webHidden/>
          </w:rPr>
          <w:t>21</w:t>
        </w:r>
        <w:r>
          <w:rPr>
            <w:noProof/>
            <w:webHidden/>
          </w:rPr>
          <w:fldChar w:fldCharType="end"/>
        </w:r>
        <w:r w:rsidRPr="006A6E1D">
          <w:rPr>
            <w:rStyle w:val="Hypertextovodkaz"/>
            <w:noProof/>
          </w:rPr>
          <w:fldChar w:fldCharType="end"/>
        </w:r>
      </w:ins>
    </w:p>
    <w:p w14:paraId="26B93ABC" w14:textId="22D08DA8" w:rsidR="0030792F" w:rsidRDefault="0030792F">
      <w:pPr>
        <w:pStyle w:val="Seznamobrzk"/>
        <w:tabs>
          <w:tab w:val="right" w:leader="dot" w:pos="8210"/>
        </w:tabs>
        <w:rPr>
          <w:ins w:id="399" w:author="Havelková Simona" w:date="2026-02-05T08:54:00Z"/>
          <w:rFonts w:asciiTheme="minorHAnsi" w:eastAsiaTheme="minorEastAsia" w:hAnsiTheme="minorHAnsi" w:cstheme="minorBidi"/>
          <w:bCs w:val="0"/>
          <w:noProof/>
          <w:color w:val="auto"/>
          <w:sz w:val="22"/>
          <w:szCs w:val="22"/>
        </w:rPr>
      </w:pPr>
      <w:ins w:id="40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12  Proces CI/CD</w:t>
        </w:r>
        <w:r>
          <w:rPr>
            <w:noProof/>
            <w:webHidden/>
          </w:rPr>
          <w:tab/>
        </w:r>
        <w:r>
          <w:rPr>
            <w:noProof/>
            <w:webHidden/>
          </w:rPr>
          <w:fldChar w:fldCharType="begin"/>
        </w:r>
        <w:r>
          <w:rPr>
            <w:noProof/>
            <w:webHidden/>
          </w:rPr>
          <w:instrText xml:space="preserve"> PAGEREF _Toc221174117 \h </w:instrText>
        </w:r>
        <w:r>
          <w:rPr>
            <w:noProof/>
            <w:webHidden/>
          </w:rPr>
        </w:r>
      </w:ins>
      <w:r>
        <w:rPr>
          <w:noProof/>
          <w:webHidden/>
        </w:rPr>
        <w:fldChar w:fldCharType="separate"/>
      </w:r>
      <w:ins w:id="401" w:author="Havelková Simona" w:date="2026-02-05T08:54:00Z">
        <w:r>
          <w:rPr>
            <w:noProof/>
            <w:webHidden/>
          </w:rPr>
          <w:t>21</w:t>
        </w:r>
        <w:r>
          <w:rPr>
            <w:noProof/>
            <w:webHidden/>
          </w:rPr>
          <w:fldChar w:fldCharType="end"/>
        </w:r>
        <w:r w:rsidRPr="006A6E1D">
          <w:rPr>
            <w:rStyle w:val="Hypertextovodkaz"/>
            <w:noProof/>
          </w:rPr>
          <w:fldChar w:fldCharType="end"/>
        </w:r>
      </w:ins>
    </w:p>
    <w:p w14:paraId="2B0F11FE" w14:textId="733BB99B" w:rsidR="0030792F" w:rsidRDefault="0030792F">
      <w:pPr>
        <w:pStyle w:val="Seznamobrzk"/>
        <w:tabs>
          <w:tab w:val="right" w:leader="dot" w:pos="8210"/>
        </w:tabs>
        <w:rPr>
          <w:ins w:id="402" w:author="Havelková Simona" w:date="2026-02-05T08:54:00Z"/>
          <w:rFonts w:asciiTheme="minorHAnsi" w:eastAsiaTheme="minorEastAsia" w:hAnsiTheme="minorHAnsi" w:cstheme="minorBidi"/>
          <w:bCs w:val="0"/>
          <w:noProof/>
          <w:color w:val="auto"/>
          <w:sz w:val="22"/>
          <w:szCs w:val="22"/>
        </w:rPr>
      </w:pPr>
      <w:ins w:id="40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13 Proces SSDLC</w:t>
        </w:r>
        <w:r>
          <w:rPr>
            <w:noProof/>
            <w:webHidden/>
          </w:rPr>
          <w:tab/>
        </w:r>
        <w:r>
          <w:rPr>
            <w:noProof/>
            <w:webHidden/>
          </w:rPr>
          <w:fldChar w:fldCharType="begin"/>
        </w:r>
        <w:r>
          <w:rPr>
            <w:noProof/>
            <w:webHidden/>
          </w:rPr>
          <w:instrText xml:space="preserve"> PAGEREF _Toc221174118 \h </w:instrText>
        </w:r>
        <w:r>
          <w:rPr>
            <w:noProof/>
            <w:webHidden/>
          </w:rPr>
        </w:r>
      </w:ins>
      <w:r>
        <w:rPr>
          <w:noProof/>
          <w:webHidden/>
        </w:rPr>
        <w:fldChar w:fldCharType="separate"/>
      </w:r>
      <w:ins w:id="404" w:author="Havelková Simona" w:date="2026-02-05T08:54:00Z">
        <w:r>
          <w:rPr>
            <w:noProof/>
            <w:webHidden/>
          </w:rPr>
          <w:t>26</w:t>
        </w:r>
        <w:r>
          <w:rPr>
            <w:noProof/>
            <w:webHidden/>
          </w:rPr>
          <w:fldChar w:fldCharType="end"/>
        </w:r>
        <w:r w:rsidRPr="006A6E1D">
          <w:rPr>
            <w:rStyle w:val="Hypertextovodkaz"/>
            <w:noProof/>
          </w:rPr>
          <w:fldChar w:fldCharType="end"/>
        </w:r>
      </w:ins>
    </w:p>
    <w:p w14:paraId="7C3212FD" w14:textId="0C7E1DEA" w:rsidR="0030792F" w:rsidRDefault="0030792F">
      <w:pPr>
        <w:pStyle w:val="Seznamobrzk"/>
        <w:tabs>
          <w:tab w:val="right" w:leader="dot" w:pos="8210"/>
        </w:tabs>
        <w:rPr>
          <w:ins w:id="405" w:author="Havelková Simona" w:date="2026-02-05T08:54:00Z"/>
          <w:rFonts w:asciiTheme="minorHAnsi" w:eastAsiaTheme="minorEastAsia" w:hAnsiTheme="minorHAnsi" w:cstheme="minorBidi"/>
          <w:bCs w:val="0"/>
          <w:noProof/>
          <w:color w:val="auto"/>
          <w:sz w:val="22"/>
          <w:szCs w:val="22"/>
        </w:rPr>
      </w:pPr>
      <w:ins w:id="40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14 – Průběh XSS útoku</w:t>
        </w:r>
        <w:r>
          <w:rPr>
            <w:noProof/>
            <w:webHidden/>
          </w:rPr>
          <w:tab/>
        </w:r>
        <w:r>
          <w:rPr>
            <w:noProof/>
            <w:webHidden/>
          </w:rPr>
          <w:fldChar w:fldCharType="begin"/>
        </w:r>
        <w:r>
          <w:rPr>
            <w:noProof/>
            <w:webHidden/>
          </w:rPr>
          <w:instrText xml:space="preserve"> PAGEREF _Toc221174119 \h </w:instrText>
        </w:r>
        <w:r>
          <w:rPr>
            <w:noProof/>
            <w:webHidden/>
          </w:rPr>
        </w:r>
      </w:ins>
      <w:r>
        <w:rPr>
          <w:noProof/>
          <w:webHidden/>
        </w:rPr>
        <w:fldChar w:fldCharType="separate"/>
      </w:r>
      <w:ins w:id="407" w:author="Havelková Simona" w:date="2026-02-05T08:54:00Z">
        <w:r>
          <w:rPr>
            <w:noProof/>
            <w:webHidden/>
          </w:rPr>
          <w:t>30</w:t>
        </w:r>
        <w:r>
          <w:rPr>
            <w:noProof/>
            <w:webHidden/>
          </w:rPr>
          <w:fldChar w:fldCharType="end"/>
        </w:r>
        <w:r w:rsidRPr="006A6E1D">
          <w:rPr>
            <w:rStyle w:val="Hypertextovodkaz"/>
            <w:noProof/>
          </w:rPr>
          <w:fldChar w:fldCharType="end"/>
        </w:r>
      </w:ins>
    </w:p>
    <w:p w14:paraId="280F6C52" w14:textId="03B38126" w:rsidR="0030792F" w:rsidRDefault="0030792F">
      <w:pPr>
        <w:pStyle w:val="Seznamobrzk"/>
        <w:tabs>
          <w:tab w:val="right" w:leader="dot" w:pos="8210"/>
        </w:tabs>
        <w:rPr>
          <w:ins w:id="408" w:author="Havelková Simona" w:date="2026-02-05T08:54:00Z"/>
          <w:rFonts w:asciiTheme="minorHAnsi" w:eastAsiaTheme="minorEastAsia" w:hAnsiTheme="minorHAnsi" w:cstheme="minorBidi"/>
          <w:bCs w:val="0"/>
          <w:noProof/>
          <w:color w:val="auto"/>
          <w:sz w:val="22"/>
          <w:szCs w:val="22"/>
        </w:rPr>
      </w:pPr>
      <w:ins w:id="40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15 Proces bezpečné analýzy zdrojového kódu</w:t>
        </w:r>
        <w:r>
          <w:rPr>
            <w:noProof/>
            <w:webHidden/>
          </w:rPr>
          <w:tab/>
        </w:r>
        <w:r>
          <w:rPr>
            <w:noProof/>
            <w:webHidden/>
          </w:rPr>
          <w:fldChar w:fldCharType="begin"/>
        </w:r>
        <w:r>
          <w:rPr>
            <w:noProof/>
            <w:webHidden/>
          </w:rPr>
          <w:instrText xml:space="preserve"> PAGEREF _Toc221174120 \h </w:instrText>
        </w:r>
        <w:r>
          <w:rPr>
            <w:noProof/>
            <w:webHidden/>
          </w:rPr>
        </w:r>
      </w:ins>
      <w:r>
        <w:rPr>
          <w:noProof/>
          <w:webHidden/>
        </w:rPr>
        <w:fldChar w:fldCharType="separate"/>
      </w:r>
      <w:ins w:id="410" w:author="Havelková Simona" w:date="2026-02-05T08:54:00Z">
        <w:r>
          <w:rPr>
            <w:noProof/>
            <w:webHidden/>
          </w:rPr>
          <w:t>32</w:t>
        </w:r>
        <w:r>
          <w:rPr>
            <w:noProof/>
            <w:webHidden/>
          </w:rPr>
          <w:fldChar w:fldCharType="end"/>
        </w:r>
        <w:r w:rsidRPr="006A6E1D">
          <w:rPr>
            <w:rStyle w:val="Hypertextovodkaz"/>
            <w:noProof/>
          </w:rPr>
          <w:fldChar w:fldCharType="end"/>
        </w:r>
      </w:ins>
    </w:p>
    <w:p w14:paraId="72BB5BBB" w14:textId="1FD69514" w:rsidR="0030792F" w:rsidRDefault="0030792F">
      <w:pPr>
        <w:pStyle w:val="Seznamobrzk"/>
        <w:tabs>
          <w:tab w:val="right" w:leader="dot" w:pos="8210"/>
        </w:tabs>
        <w:rPr>
          <w:ins w:id="411" w:author="Havelková Simona" w:date="2026-02-05T08:54:00Z"/>
          <w:rFonts w:asciiTheme="minorHAnsi" w:eastAsiaTheme="minorEastAsia" w:hAnsiTheme="minorHAnsi" w:cstheme="minorBidi"/>
          <w:bCs w:val="0"/>
          <w:noProof/>
          <w:color w:val="auto"/>
          <w:sz w:val="22"/>
          <w:szCs w:val="22"/>
        </w:rPr>
      </w:pPr>
      <w:ins w:id="41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16 Proces lexikální analýzy</w:t>
        </w:r>
        <w:r>
          <w:rPr>
            <w:noProof/>
            <w:webHidden/>
          </w:rPr>
          <w:tab/>
        </w:r>
        <w:r>
          <w:rPr>
            <w:noProof/>
            <w:webHidden/>
          </w:rPr>
          <w:fldChar w:fldCharType="begin"/>
        </w:r>
        <w:r>
          <w:rPr>
            <w:noProof/>
            <w:webHidden/>
          </w:rPr>
          <w:instrText xml:space="preserve"> PAGEREF _Toc221174121 \h </w:instrText>
        </w:r>
        <w:r>
          <w:rPr>
            <w:noProof/>
            <w:webHidden/>
          </w:rPr>
        </w:r>
      </w:ins>
      <w:r>
        <w:rPr>
          <w:noProof/>
          <w:webHidden/>
        </w:rPr>
        <w:fldChar w:fldCharType="separate"/>
      </w:r>
      <w:ins w:id="413" w:author="Havelková Simona" w:date="2026-02-05T08:54:00Z">
        <w:r>
          <w:rPr>
            <w:noProof/>
            <w:webHidden/>
          </w:rPr>
          <w:t>34</w:t>
        </w:r>
        <w:r>
          <w:rPr>
            <w:noProof/>
            <w:webHidden/>
          </w:rPr>
          <w:fldChar w:fldCharType="end"/>
        </w:r>
        <w:r w:rsidRPr="006A6E1D">
          <w:rPr>
            <w:rStyle w:val="Hypertextovodkaz"/>
            <w:noProof/>
          </w:rPr>
          <w:fldChar w:fldCharType="end"/>
        </w:r>
      </w:ins>
    </w:p>
    <w:p w14:paraId="18BAFBE3" w14:textId="0048931A" w:rsidR="0030792F" w:rsidRDefault="0030792F">
      <w:pPr>
        <w:pStyle w:val="Seznamobrzk"/>
        <w:tabs>
          <w:tab w:val="right" w:leader="dot" w:pos="8210"/>
        </w:tabs>
        <w:rPr>
          <w:ins w:id="414" w:author="Havelková Simona" w:date="2026-02-05T08:54:00Z"/>
          <w:rFonts w:asciiTheme="minorHAnsi" w:eastAsiaTheme="minorEastAsia" w:hAnsiTheme="minorHAnsi" w:cstheme="minorBidi"/>
          <w:bCs w:val="0"/>
          <w:noProof/>
          <w:color w:val="auto"/>
          <w:sz w:val="22"/>
          <w:szCs w:val="22"/>
        </w:rPr>
      </w:pPr>
      <w:ins w:id="41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17 Proces syntaktické analýzy</w:t>
        </w:r>
        <w:r>
          <w:rPr>
            <w:noProof/>
            <w:webHidden/>
          </w:rPr>
          <w:tab/>
        </w:r>
        <w:r>
          <w:rPr>
            <w:noProof/>
            <w:webHidden/>
          </w:rPr>
          <w:fldChar w:fldCharType="begin"/>
        </w:r>
        <w:r>
          <w:rPr>
            <w:noProof/>
            <w:webHidden/>
          </w:rPr>
          <w:instrText xml:space="preserve"> PAGEREF _Toc221174122 \h </w:instrText>
        </w:r>
        <w:r>
          <w:rPr>
            <w:noProof/>
            <w:webHidden/>
          </w:rPr>
        </w:r>
      </w:ins>
      <w:r>
        <w:rPr>
          <w:noProof/>
          <w:webHidden/>
        </w:rPr>
        <w:fldChar w:fldCharType="separate"/>
      </w:r>
      <w:ins w:id="416" w:author="Havelková Simona" w:date="2026-02-05T08:54:00Z">
        <w:r>
          <w:rPr>
            <w:noProof/>
            <w:webHidden/>
          </w:rPr>
          <w:t>34</w:t>
        </w:r>
        <w:r>
          <w:rPr>
            <w:noProof/>
            <w:webHidden/>
          </w:rPr>
          <w:fldChar w:fldCharType="end"/>
        </w:r>
        <w:r w:rsidRPr="006A6E1D">
          <w:rPr>
            <w:rStyle w:val="Hypertextovodkaz"/>
            <w:noProof/>
          </w:rPr>
          <w:fldChar w:fldCharType="end"/>
        </w:r>
      </w:ins>
    </w:p>
    <w:p w14:paraId="585DFD1E" w14:textId="71FD83F6" w:rsidR="0030792F" w:rsidRDefault="0030792F">
      <w:pPr>
        <w:pStyle w:val="Seznamobrzk"/>
        <w:tabs>
          <w:tab w:val="right" w:leader="dot" w:pos="8210"/>
        </w:tabs>
        <w:rPr>
          <w:ins w:id="417" w:author="Havelková Simona" w:date="2026-02-05T08:54:00Z"/>
          <w:rFonts w:asciiTheme="minorHAnsi" w:eastAsiaTheme="minorEastAsia" w:hAnsiTheme="minorHAnsi" w:cstheme="minorBidi"/>
          <w:bCs w:val="0"/>
          <w:noProof/>
          <w:color w:val="auto"/>
          <w:sz w:val="22"/>
          <w:szCs w:val="22"/>
        </w:rPr>
      </w:pPr>
      <w:ins w:id="41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18 Příklad abstraktního syntaktického stromu</w:t>
        </w:r>
        <w:r>
          <w:rPr>
            <w:noProof/>
            <w:webHidden/>
          </w:rPr>
          <w:tab/>
        </w:r>
        <w:r>
          <w:rPr>
            <w:noProof/>
            <w:webHidden/>
          </w:rPr>
          <w:fldChar w:fldCharType="begin"/>
        </w:r>
        <w:r>
          <w:rPr>
            <w:noProof/>
            <w:webHidden/>
          </w:rPr>
          <w:instrText xml:space="preserve"> PAGEREF _Toc221174123 \h </w:instrText>
        </w:r>
        <w:r>
          <w:rPr>
            <w:noProof/>
            <w:webHidden/>
          </w:rPr>
        </w:r>
      </w:ins>
      <w:r>
        <w:rPr>
          <w:noProof/>
          <w:webHidden/>
        </w:rPr>
        <w:fldChar w:fldCharType="separate"/>
      </w:r>
      <w:ins w:id="419" w:author="Havelková Simona" w:date="2026-02-05T08:54:00Z">
        <w:r>
          <w:rPr>
            <w:noProof/>
            <w:webHidden/>
          </w:rPr>
          <w:t>35</w:t>
        </w:r>
        <w:r>
          <w:rPr>
            <w:noProof/>
            <w:webHidden/>
          </w:rPr>
          <w:fldChar w:fldCharType="end"/>
        </w:r>
        <w:r w:rsidRPr="006A6E1D">
          <w:rPr>
            <w:rStyle w:val="Hypertextovodkaz"/>
            <w:noProof/>
          </w:rPr>
          <w:fldChar w:fldCharType="end"/>
        </w:r>
      </w:ins>
    </w:p>
    <w:p w14:paraId="28C456F2" w14:textId="3025DF0B" w:rsidR="0030792F" w:rsidRDefault="0030792F">
      <w:pPr>
        <w:pStyle w:val="Seznamobrzk"/>
        <w:tabs>
          <w:tab w:val="right" w:leader="dot" w:pos="8210"/>
        </w:tabs>
        <w:rPr>
          <w:ins w:id="420" w:author="Havelková Simona" w:date="2026-02-05T08:54:00Z"/>
          <w:rFonts w:asciiTheme="minorHAnsi" w:eastAsiaTheme="minorEastAsia" w:hAnsiTheme="minorHAnsi" w:cstheme="minorBidi"/>
          <w:bCs w:val="0"/>
          <w:noProof/>
          <w:color w:val="auto"/>
          <w:sz w:val="22"/>
          <w:szCs w:val="22"/>
        </w:rPr>
      </w:pPr>
      <w:ins w:id="42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19 Vizualizace abstraktního syntaktického stromu</w:t>
        </w:r>
        <w:r>
          <w:rPr>
            <w:noProof/>
            <w:webHidden/>
          </w:rPr>
          <w:tab/>
        </w:r>
        <w:r>
          <w:rPr>
            <w:noProof/>
            <w:webHidden/>
          </w:rPr>
          <w:fldChar w:fldCharType="begin"/>
        </w:r>
        <w:r>
          <w:rPr>
            <w:noProof/>
            <w:webHidden/>
          </w:rPr>
          <w:instrText xml:space="preserve"> PAGEREF _Toc221174124 \h </w:instrText>
        </w:r>
        <w:r>
          <w:rPr>
            <w:noProof/>
            <w:webHidden/>
          </w:rPr>
        </w:r>
      </w:ins>
      <w:r>
        <w:rPr>
          <w:noProof/>
          <w:webHidden/>
        </w:rPr>
        <w:fldChar w:fldCharType="separate"/>
      </w:r>
      <w:ins w:id="422" w:author="Havelková Simona" w:date="2026-02-05T08:54:00Z">
        <w:r>
          <w:rPr>
            <w:noProof/>
            <w:webHidden/>
          </w:rPr>
          <w:t>35</w:t>
        </w:r>
        <w:r>
          <w:rPr>
            <w:noProof/>
            <w:webHidden/>
          </w:rPr>
          <w:fldChar w:fldCharType="end"/>
        </w:r>
        <w:r w:rsidRPr="006A6E1D">
          <w:rPr>
            <w:rStyle w:val="Hypertextovodkaz"/>
            <w:noProof/>
          </w:rPr>
          <w:fldChar w:fldCharType="end"/>
        </w:r>
      </w:ins>
    </w:p>
    <w:p w14:paraId="0F483CBC" w14:textId="30C4C7BE" w:rsidR="0030792F" w:rsidRDefault="0030792F">
      <w:pPr>
        <w:pStyle w:val="Seznamobrzk"/>
        <w:tabs>
          <w:tab w:val="right" w:leader="dot" w:pos="8210"/>
        </w:tabs>
        <w:rPr>
          <w:ins w:id="423" w:author="Havelková Simona" w:date="2026-02-05T08:54:00Z"/>
          <w:rFonts w:asciiTheme="minorHAnsi" w:eastAsiaTheme="minorEastAsia" w:hAnsiTheme="minorHAnsi" w:cstheme="minorBidi"/>
          <w:bCs w:val="0"/>
          <w:noProof/>
          <w:color w:val="auto"/>
          <w:sz w:val="22"/>
          <w:szCs w:val="22"/>
        </w:rPr>
      </w:pPr>
      <w:ins w:id="42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20 Graf toku řízení – podmíněné větvení</w:t>
        </w:r>
        <w:r>
          <w:rPr>
            <w:noProof/>
            <w:webHidden/>
          </w:rPr>
          <w:tab/>
        </w:r>
        <w:r>
          <w:rPr>
            <w:noProof/>
            <w:webHidden/>
          </w:rPr>
          <w:fldChar w:fldCharType="begin"/>
        </w:r>
        <w:r>
          <w:rPr>
            <w:noProof/>
            <w:webHidden/>
          </w:rPr>
          <w:instrText xml:space="preserve"> PAGEREF _Toc221174125 \h </w:instrText>
        </w:r>
        <w:r>
          <w:rPr>
            <w:noProof/>
            <w:webHidden/>
          </w:rPr>
        </w:r>
      </w:ins>
      <w:r>
        <w:rPr>
          <w:noProof/>
          <w:webHidden/>
        </w:rPr>
        <w:fldChar w:fldCharType="separate"/>
      </w:r>
      <w:ins w:id="425" w:author="Havelková Simona" w:date="2026-02-05T08:54:00Z">
        <w:r>
          <w:rPr>
            <w:noProof/>
            <w:webHidden/>
          </w:rPr>
          <w:t>37</w:t>
        </w:r>
        <w:r>
          <w:rPr>
            <w:noProof/>
            <w:webHidden/>
          </w:rPr>
          <w:fldChar w:fldCharType="end"/>
        </w:r>
        <w:r w:rsidRPr="006A6E1D">
          <w:rPr>
            <w:rStyle w:val="Hypertextovodkaz"/>
            <w:noProof/>
          </w:rPr>
          <w:fldChar w:fldCharType="end"/>
        </w:r>
      </w:ins>
    </w:p>
    <w:p w14:paraId="614EC253" w14:textId="0B0BA47C" w:rsidR="0030792F" w:rsidRDefault="0030792F">
      <w:pPr>
        <w:pStyle w:val="Seznamobrzk"/>
        <w:tabs>
          <w:tab w:val="right" w:leader="dot" w:pos="8210"/>
        </w:tabs>
        <w:rPr>
          <w:ins w:id="426" w:author="Havelková Simona" w:date="2026-02-05T08:54:00Z"/>
          <w:rFonts w:asciiTheme="minorHAnsi" w:eastAsiaTheme="minorEastAsia" w:hAnsiTheme="minorHAnsi" w:cstheme="minorBidi"/>
          <w:bCs w:val="0"/>
          <w:noProof/>
          <w:color w:val="auto"/>
          <w:sz w:val="22"/>
          <w:szCs w:val="22"/>
        </w:rPr>
      </w:pPr>
      <w:ins w:id="42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21 Graf toku řízení – cyklus</w:t>
        </w:r>
        <w:r>
          <w:rPr>
            <w:noProof/>
            <w:webHidden/>
          </w:rPr>
          <w:tab/>
        </w:r>
        <w:r>
          <w:rPr>
            <w:noProof/>
            <w:webHidden/>
          </w:rPr>
          <w:fldChar w:fldCharType="begin"/>
        </w:r>
        <w:r>
          <w:rPr>
            <w:noProof/>
            <w:webHidden/>
          </w:rPr>
          <w:instrText xml:space="preserve"> PAGEREF _Toc221174126 \h </w:instrText>
        </w:r>
        <w:r>
          <w:rPr>
            <w:noProof/>
            <w:webHidden/>
          </w:rPr>
        </w:r>
      </w:ins>
      <w:r>
        <w:rPr>
          <w:noProof/>
          <w:webHidden/>
        </w:rPr>
        <w:fldChar w:fldCharType="separate"/>
      </w:r>
      <w:ins w:id="428" w:author="Havelková Simona" w:date="2026-02-05T08:54:00Z">
        <w:r>
          <w:rPr>
            <w:noProof/>
            <w:webHidden/>
          </w:rPr>
          <w:t>37</w:t>
        </w:r>
        <w:r>
          <w:rPr>
            <w:noProof/>
            <w:webHidden/>
          </w:rPr>
          <w:fldChar w:fldCharType="end"/>
        </w:r>
        <w:r w:rsidRPr="006A6E1D">
          <w:rPr>
            <w:rStyle w:val="Hypertextovodkaz"/>
            <w:noProof/>
          </w:rPr>
          <w:fldChar w:fldCharType="end"/>
        </w:r>
      </w:ins>
    </w:p>
    <w:p w14:paraId="2581D5AD" w14:textId="1F55E447" w:rsidR="0030792F" w:rsidRDefault="0030792F">
      <w:pPr>
        <w:pStyle w:val="Seznamobrzk"/>
        <w:tabs>
          <w:tab w:val="right" w:leader="dot" w:pos="8210"/>
        </w:tabs>
        <w:rPr>
          <w:ins w:id="429" w:author="Havelková Simona" w:date="2026-02-05T08:54:00Z"/>
          <w:rFonts w:asciiTheme="minorHAnsi" w:eastAsiaTheme="minorEastAsia" w:hAnsiTheme="minorHAnsi" w:cstheme="minorBidi"/>
          <w:bCs w:val="0"/>
          <w:noProof/>
          <w:color w:val="auto"/>
          <w:sz w:val="22"/>
          <w:szCs w:val="22"/>
        </w:rPr>
      </w:pPr>
      <w:ins w:id="43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22 Graf toku řízení – cyklus se zpětnou hranou do A</w:t>
        </w:r>
        <w:r>
          <w:rPr>
            <w:noProof/>
            <w:webHidden/>
          </w:rPr>
          <w:tab/>
        </w:r>
        <w:r>
          <w:rPr>
            <w:noProof/>
            <w:webHidden/>
          </w:rPr>
          <w:fldChar w:fldCharType="begin"/>
        </w:r>
        <w:r>
          <w:rPr>
            <w:noProof/>
            <w:webHidden/>
          </w:rPr>
          <w:instrText xml:space="preserve"> PAGEREF _Toc221174127 \h </w:instrText>
        </w:r>
        <w:r>
          <w:rPr>
            <w:noProof/>
            <w:webHidden/>
          </w:rPr>
        </w:r>
      </w:ins>
      <w:r>
        <w:rPr>
          <w:noProof/>
          <w:webHidden/>
        </w:rPr>
        <w:fldChar w:fldCharType="separate"/>
      </w:r>
      <w:ins w:id="431" w:author="Havelková Simona" w:date="2026-02-05T08:54:00Z">
        <w:r>
          <w:rPr>
            <w:noProof/>
            <w:webHidden/>
          </w:rPr>
          <w:t>38</w:t>
        </w:r>
        <w:r>
          <w:rPr>
            <w:noProof/>
            <w:webHidden/>
          </w:rPr>
          <w:fldChar w:fldCharType="end"/>
        </w:r>
        <w:r w:rsidRPr="006A6E1D">
          <w:rPr>
            <w:rStyle w:val="Hypertextovodkaz"/>
            <w:noProof/>
          </w:rPr>
          <w:fldChar w:fldCharType="end"/>
        </w:r>
      </w:ins>
    </w:p>
    <w:p w14:paraId="00EF1A6E" w14:textId="2757421E" w:rsidR="0030792F" w:rsidRDefault="0030792F">
      <w:pPr>
        <w:pStyle w:val="Seznamobrzk"/>
        <w:tabs>
          <w:tab w:val="right" w:leader="dot" w:pos="8210"/>
        </w:tabs>
        <w:rPr>
          <w:ins w:id="432" w:author="Havelková Simona" w:date="2026-02-05T08:54:00Z"/>
          <w:rFonts w:asciiTheme="minorHAnsi" w:eastAsiaTheme="minorEastAsia" w:hAnsiTheme="minorHAnsi" w:cstheme="minorBidi"/>
          <w:bCs w:val="0"/>
          <w:noProof/>
          <w:color w:val="auto"/>
          <w:sz w:val="22"/>
          <w:szCs w:val="22"/>
        </w:rPr>
      </w:pPr>
      <w:ins w:id="43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23 Úspěšné provedení analýzy nástroje GitLab</w:t>
        </w:r>
        <w:r>
          <w:rPr>
            <w:noProof/>
            <w:webHidden/>
          </w:rPr>
          <w:tab/>
        </w:r>
        <w:r>
          <w:rPr>
            <w:noProof/>
            <w:webHidden/>
          </w:rPr>
          <w:fldChar w:fldCharType="begin"/>
        </w:r>
        <w:r>
          <w:rPr>
            <w:noProof/>
            <w:webHidden/>
          </w:rPr>
          <w:instrText xml:space="preserve"> PAGEREF _Toc221174128 \h </w:instrText>
        </w:r>
        <w:r>
          <w:rPr>
            <w:noProof/>
            <w:webHidden/>
          </w:rPr>
        </w:r>
      </w:ins>
      <w:r>
        <w:rPr>
          <w:noProof/>
          <w:webHidden/>
        </w:rPr>
        <w:fldChar w:fldCharType="separate"/>
      </w:r>
      <w:ins w:id="434" w:author="Havelková Simona" w:date="2026-02-05T08:54:00Z">
        <w:r>
          <w:rPr>
            <w:noProof/>
            <w:webHidden/>
          </w:rPr>
          <w:t>43</w:t>
        </w:r>
        <w:r>
          <w:rPr>
            <w:noProof/>
            <w:webHidden/>
          </w:rPr>
          <w:fldChar w:fldCharType="end"/>
        </w:r>
        <w:r w:rsidRPr="006A6E1D">
          <w:rPr>
            <w:rStyle w:val="Hypertextovodkaz"/>
            <w:noProof/>
          </w:rPr>
          <w:fldChar w:fldCharType="end"/>
        </w:r>
      </w:ins>
    </w:p>
    <w:p w14:paraId="6FD5937F" w14:textId="56E14A9D" w:rsidR="0030792F" w:rsidRDefault="0030792F">
      <w:pPr>
        <w:pStyle w:val="Seznamobrzk"/>
        <w:tabs>
          <w:tab w:val="right" w:leader="dot" w:pos="8210"/>
        </w:tabs>
        <w:rPr>
          <w:ins w:id="435" w:author="Havelková Simona" w:date="2026-02-05T08:54:00Z"/>
          <w:rFonts w:asciiTheme="minorHAnsi" w:eastAsiaTheme="minorEastAsia" w:hAnsiTheme="minorHAnsi" w:cstheme="minorBidi"/>
          <w:bCs w:val="0"/>
          <w:noProof/>
          <w:color w:val="auto"/>
          <w:sz w:val="22"/>
          <w:szCs w:val="22"/>
        </w:rPr>
      </w:pPr>
      <w:ins w:id="43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24 Transformovaná výsledná data pomocí aplikace JSON Hero</w:t>
        </w:r>
        <w:r>
          <w:rPr>
            <w:noProof/>
            <w:webHidden/>
          </w:rPr>
          <w:tab/>
        </w:r>
        <w:r>
          <w:rPr>
            <w:noProof/>
            <w:webHidden/>
          </w:rPr>
          <w:fldChar w:fldCharType="begin"/>
        </w:r>
        <w:r>
          <w:rPr>
            <w:noProof/>
            <w:webHidden/>
          </w:rPr>
          <w:instrText xml:space="preserve"> PAGEREF _Toc221174129 \h </w:instrText>
        </w:r>
        <w:r>
          <w:rPr>
            <w:noProof/>
            <w:webHidden/>
          </w:rPr>
        </w:r>
      </w:ins>
      <w:r>
        <w:rPr>
          <w:noProof/>
          <w:webHidden/>
        </w:rPr>
        <w:fldChar w:fldCharType="separate"/>
      </w:r>
      <w:ins w:id="437" w:author="Havelková Simona" w:date="2026-02-05T08:54:00Z">
        <w:r>
          <w:rPr>
            <w:noProof/>
            <w:webHidden/>
          </w:rPr>
          <w:t>45</w:t>
        </w:r>
        <w:r>
          <w:rPr>
            <w:noProof/>
            <w:webHidden/>
          </w:rPr>
          <w:fldChar w:fldCharType="end"/>
        </w:r>
        <w:r w:rsidRPr="006A6E1D">
          <w:rPr>
            <w:rStyle w:val="Hypertextovodkaz"/>
            <w:noProof/>
          </w:rPr>
          <w:fldChar w:fldCharType="end"/>
        </w:r>
      </w:ins>
    </w:p>
    <w:p w14:paraId="6F886F6A" w14:textId="4CD408CE" w:rsidR="0030792F" w:rsidRDefault="0030792F">
      <w:pPr>
        <w:pStyle w:val="Seznamobrzk"/>
        <w:tabs>
          <w:tab w:val="right" w:leader="dot" w:pos="8210"/>
        </w:tabs>
        <w:rPr>
          <w:ins w:id="438" w:author="Havelková Simona" w:date="2026-02-05T08:54:00Z"/>
          <w:rFonts w:asciiTheme="minorHAnsi" w:eastAsiaTheme="minorEastAsia" w:hAnsiTheme="minorHAnsi" w:cstheme="minorBidi"/>
          <w:bCs w:val="0"/>
          <w:noProof/>
          <w:color w:val="auto"/>
          <w:sz w:val="22"/>
          <w:szCs w:val="22"/>
        </w:rPr>
      </w:pPr>
      <w:ins w:id="43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25 Nabídka přidání projektu na platformě Snyk</w:t>
        </w:r>
        <w:r>
          <w:rPr>
            <w:noProof/>
            <w:webHidden/>
          </w:rPr>
          <w:tab/>
        </w:r>
        <w:r>
          <w:rPr>
            <w:noProof/>
            <w:webHidden/>
          </w:rPr>
          <w:fldChar w:fldCharType="begin"/>
        </w:r>
        <w:r>
          <w:rPr>
            <w:noProof/>
            <w:webHidden/>
          </w:rPr>
          <w:instrText xml:space="preserve"> PAGEREF _Toc221174130 \h </w:instrText>
        </w:r>
        <w:r>
          <w:rPr>
            <w:noProof/>
            <w:webHidden/>
          </w:rPr>
        </w:r>
      </w:ins>
      <w:r>
        <w:rPr>
          <w:noProof/>
          <w:webHidden/>
        </w:rPr>
        <w:fldChar w:fldCharType="separate"/>
      </w:r>
      <w:ins w:id="440" w:author="Havelková Simona" w:date="2026-02-05T08:54:00Z">
        <w:r>
          <w:rPr>
            <w:noProof/>
            <w:webHidden/>
          </w:rPr>
          <w:t>46</w:t>
        </w:r>
        <w:r>
          <w:rPr>
            <w:noProof/>
            <w:webHidden/>
          </w:rPr>
          <w:fldChar w:fldCharType="end"/>
        </w:r>
        <w:r w:rsidRPr="006A6E1D">
          <w:rPr>
            <w:rStyle w:val="Hypertextovodkaz"/>
            <w:noProof/>
          </w:rPr>
          <w:fldChar w:fldCharType="end"/>
        </w:r>
      </w:ins>
    </w:p>
    <w:p w14:paraId="602719AF" w14:textId="452095F4" w:rsidR="0030792F" w:rsidRDefault="0030792F">
      <w:pPr>
        <w:pStyle w:val="Seznamobrzk"/>
        <w:tabs>
          <w:tab w:val="right" w:leader="dot" w:pos="8210"/>
        </w:tabs>
        <w:rPr>
          <w:ins w:id="441" w:author="Havelková Simona" w:date="2026-02-05T08:54:00Z"/>
          <w:rFonts w:asciiTheme="minorHAnsi" w:eastAsiaTheme="minorEastAsia" w:hAnsiTheme="minorHAnsi" w:cstheme="minorBidi"/>
          <w:bCs w:val="0"/>
          <w:noProof/>
          <w:color w:val="auto"/>
          <w:sz w:val="22"/>
          <w:szCs w:val="22"/>
        </w:rPr>
      </w:pPr>
      <w:ins w:id="44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26 Počet zranitelností jednotlivých stupňů Snyk analýzy</w:t>
        </w:r>
        <w:r>
          <w:rPr>
            <w:noProof/>
            <w:webHidden/>
          </w:rPr>
          <w:tab/>
        </w:r>
        <w:r>
          <w:rPr>
            <w:noProof/>
            <w:webHidden/>
          </w:rPr>
          <w:fldChar w:fldCharType="begin"/>
        </w:r>
        <w:r>
          <w:rPr>
            <w:noProof/>
            <w:webHidden/>
          </w:rPr>
          <w:instrText xml:space="preserve"> PAGEREF _Toc221174131 \h </w:instrText>
        </w:r>
        <w:r>
          <w:rPr>
            <w:noProof/>
            <w:webHidden/>
          </w:rPr>
        </w:r>
      </w:ins>
      <w:r>
        <w:rPr>
          <w:noProof/>
          <w:webHidden/>
        </w:rPr>
        <w:fldChar w:fldCharType="separate"/>
      </w:r>
      <w:ins w:id="443" w:author="Havelková Simona" w:date="2026-02-05T08:54:00Z">
        <w:r>
          <w:rPr>
            <w:noProof/>
            <w:webHidden/>
          </w:rPr>
          <w:t>47</w:t>
        </w:r>
        <w:r>
          <w:rPr>
            <w:noProof/>
            <w:webHidden/>
          </w:rPr>
          <w:fldChar w:fldCharType="end"/>
        </w:r>
        <w:r w:rsidRPr="006A6E1D">
          <w:rPr>
            <w:rStyle w:val="Hypertextovodkaz"/>
            <w:noProof/>
          </w:rPr>
          <w:fldChar w:fldCharType="end"/>
        </w:r>
      </w:ins>
    </w:p>
    <w:p w14:paraId="5711493B" w14:textId="2D22BC4F" w:rsidR="0030792F" w:rsidRDefault="0030792F">
      <w:pPr>
        <w:pStyle w:val="Seznamobrzk"/>
        <w:tabs>
          <w:tab w:val="right" w:leader="dot" w:pos="8210"/>
        </w:tabs>
        <w:rPr>
          <w:ins w:id="444" w:author="Havelková Simona" w:date="2026-02-05T08:54:00Z"/>
          <w:rFonts w:asciiTheme="minorHAnsi" w:eastAsiaTheme="minorEastAsia" w:hAnsiTheme="minorHAnsi" w:cstheme="minorBidi"/>
          <w:bCs w:val="0"/>
          <w:noProof/>
          <w:color w:val="auto"/>
          <w:sz w:val="22"/>
          <w:szCs w:val="22"/>
        </w:rPr>
      </w:pPr>
      <w:ins w:id="44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27 Základní informace projektu a analýzy na platformě Snyk</w:t>
        </w:r>
        <w:r>
          <w:rPr>
            <w:noProof/>
            <w:webHidden/>
          </w:rPr>
          <w:tab/>
        </w:r>
        <w:r>
          <w:rPr>
            <w:noProof/>
            <w:webHidden/>
          </w:rPr>
          <w:fldChar w:fldCharType="begin"/>
        </w:r>
        <w:r>
          <w:rPr>
            <w:noProof/>
            <w:webHidden/>
          </w:rPr>
          <w:instrText xml:space="preserve"> PAGEREF _Toc221174132 \h </w:instrText>
        </w:r>
        <w:r>
          <w:rPr>
            <w:noProof/>
            <w:webHidden/>
          </w:rPr>
        </w:r>
      </w:ins>
      <w:r>
        <w:rPr>
          <w:noProof/>
          <w:webHidden/>
        </w:rPr>
        <w:fldChar w:fldCharType="separate"/>
      </w:r>
      <w:ins w:id="446" w:author="Havelková Simona" w:date="2026-02-05T08:54:00Z">
        <w:r>
          <w:rPr>
            <w:noProof/>
            <w:webHidden/>
          </w:rPr>
          <w:t>47</w:t>
        </w:r>
        <w:r>
          <w:rPr>
            <w:noProof/>
            <w:webHidden/>
          </w:rPr>
          <w:fldChar w:fldCharType="end"/>
        </w:r>
        <w:r w:rsidRPr="006A6E1D">
          <w:rPr>
            <w:rStyle w:val="Hypertextovodkaz"/>
            <w:noProof/>
          </w:rPr>
          <w:fldChar w:fldCharType="end"/>
        </w:r>
      </w:ins>
    </w:p>
    <w:p w14:paraId="4D334389" w14:textId="59043D3A" w:rsidR="0030792F" w:rsidRDefault="0030792F">
      <w:pPr>
        <w:pStyle w:val="Seznamobrzk"/>
        <w:tabs>
          <w:tab w:val="right" w:leader="dot" w:pos="8210"/>
        </w:tabs>
        <w:rPr>
          <w:ins w:id="447" w:author="Havelková Simona" w:date="2026-02-05T08:54:00Z"/>
          <w:rFonts w:asciiTheme="minorHAnsi" w:eastAsiaTheme="minorEastAsia" w:hAnsiTheme="minorHAnsi" w:cstheme="minorBidi"/>
          <w:bCs w:val="0"/>
          <w:noProof/>
          <w:color w:val="auto"/>
          <w:sz w:val="22"/>
          <w:szCs w:val="22"/>
        </w:rPr>
      </w:pPr>
      <w:ins w:id="44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28 Filtr zranitelností podle skóre závažnosti v aplikaci Snyk</w:t>
        </w:r>
        <w:r>
          <w:rPr>
            <w:noProof/>
            <w:webHidden/>
          </w:rPr>
          <w:tab/>
        </w:r>
        <w:r>
          <w:rPr>
            <w:noProof/>
            <w:webHidden/>
          </w:rPr>
          <w:fldChar w:fldCharType="begin"/>
        </w:r>
        <w:r>
          <w:rPr>
            <w:noProof/>
            <w:webHidden/>
          </w:rPr>
          <w:instrText xml:space="preserve"> PAGEREF _Toc221174133 \h </w:instrText>
        </w:r>
        <w:r>
          <w:rPr>
            <w:noProof/>
            <w:webHidden/>
          </w:rPr>
        </w:r>
      </w:ins>
      <w:r>
        <w:rPr>
          <w:noProof/>
          <w:webHidden/>
        </w:rPr>
        <w:fldChar w:fldCharType="separate"/>
      </w:r>
      <w:ins w:id="449" w:author="Havelková Simona" w:date="2026-02-05T08:54:00Z">
        <w:r>
          <w:rPr>
            <w:noProof/>
            <w:webHidden/>
          </w:rPr>
          <w:t>48</w:t>
        </w:r>
        <w:r>
          <w:rPr>
            <w:noProof/>
            <w:webHidden/>
          </w:rPr>
          <w:fldChar w:fldCharType="end"/>
        </w:r>
        <w:r w:rsidRPr="006A6E1D">
          <w:rPr>
            <w:rStyle w:val="Hypertextovodkaz"/>
            <w:noProof/>
          </w:rPr>
          <w:fldChar w:fldCharType="end"/>
        </w:r>
      </w:ins>
    </w:p>
    <w:p w14:paraId="42B2B636" w14:textId="7D179A8E" w:rsidR="0030792F" w:rsidRDefault="0030792F">
      <w:pPr>
        <w:pStyle w:val="Seznamobrzk"/>
        <w:tabs>
          <w:tab w:val="right" w:leader="dot" w:pos="8210"/>
        </w:tabs>
        <w:rPr>
          <w:ins w:id="450" w:author="Havelková Simona" w:date="2026-02-05T08:54:00Z"/>
          <w:rFonts w:asciiTheme="minorHAnsi" w:eastAsiaTheme="minorEastAsia" w:hAnsiTheme="minorHAnsi" w:cstheme="minorBidi"/>
          <w:bCs w:val="0"/>
          <w:noProof/>
          <w:color w:val="auto"/>
          <w:sz w:val="22"/>
          <w:szCs w:val="22"/>
        </w:rPr>
      </w:pPr>
      <w:ins w:id="45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29 Ukázka stručného výsledku zranitelnosti z analýzy Snyk</w:t>
        </w:r>
        <w:r>
          <w:rPr>
            <w:noProof/>
            <w:webHidden/>
          </w:rPr>
          <w:tab/>
        </w:r>
        <w:r>
          <w:rPr>
            <w:noProof/>
            <w:webHidden/>
          </w:rPr>
          <w:fldChar w:fldCharType="begin"/>
        </w:r>
        <w:r>
          <w:rPr>
            <w:noProof/>
            <w:webHidden/>
          </w:rPr>
          <w:instrText xml:space="preserve"> PAGEREF _Toc221174134 \h </w:instrText>
        </w:r>
        <w:r>
          <w:rPr>
            <w:noProof/>
            <w:webHidden/>
          </w:rPr>
        </w:r>
      </w:ins>
      <w:r>
        <w:rPr>
          <w:noProof/>
          <w:webHidden/>
        </w:rPr>
        <w:fldChar w:fldCharType="separate"/>
      </w:r>
      <w:ins w:id="452" w:author="Havelková Simona" w:date="2026-02-05T08:54:00Z">
        <w:r>
          <w:rPr>
            <w:noProof/>
            <w:webHidden/>
          </w:rPr>
          <w:t>48</w:t>
        </w:r>
        <w:r>
          <w:rPr>
            <w:noProof/>
            <w:webHidden/>
          </w:rPr>
          <w:fldChar w:fldCharType="end"/>
        </w:r>
        <w:r w:rsidRPr="006A6E1D">
          <w:rPr>
            <w:rStyle w:val="Hypertextovodkaz"/>
            <w:noProof/>
          </w:rPr>
          <w:fldChar w:fldCharType="end"/>
        </w:r>
      </w:ins>
    </w:p>
    <w:p w14:paraId="5D050E7B" w14:textId="7C37677F" w:rsidR="0030792F" w:rsidRDefault="0030792F">
      <w:pPr>
        <w:pStyle w:val="Seznamobrzk"/>
        <w:tabs>
          <w:tab w:val="right" w:leader="dot" w:pos="8210"/>
        </w:tabs>
        <w:rPr>
          <w:ins w:id="453" w:author="Havelková Simona" w:date="2026-02-05T08:54:00Z"/>
          <w:rFonts w:asciiTheme="minorHAnsi" w:eastAsiaTheme="minorEastAsia" w:hAnsiTheme="minorHAnsi" w:cstheme="minorBidi"/>
          <w:bCs w:val="0"/>
          <w:noProof/>
          <w:color w:val="auto"/>
          <w:sz w:val="22"/>
          <w:szCs w:val="22"/>
        </w:rPr>
      </w:pPr>
      <w:ins w:id="45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30 Zvýrazněný řádek se zranitelností v aplikaci GitHub</w:t>
        </w:r>
        <w:r>
          <w:rPr>
            <w:noProof/>
            <w:webHidden/>
          </w:rPr>
          <w:tab/>
        </w:r>
        <w:r>
          <w:rPr>
            <w:noProof/>
            <w:webHidden/>
          </w:rPr>
          <w:fldChar w:fldCharType="begin"/>
        </w:r>
        <w:r>
          <w:rPr>
            <w:noProof/>
            <w:webHidden/>
          </w:rPr>
          <w:instrText xml:space="preserve"> PAGEREF _Toc221174135 \h </w:instrText>
        </w:r>
        <w:r>
          <w:rPr>
            <w:noProof/>
            <w:webHidden/>
          </w:rPr>
        </w:r>
      </w:ins>
      <w:r>
        <w:rPr>
          <w:noProof/>
          <w:webHidden/>
        </w:rPr>
        <w:fldChar w:fldCharType="separate"/>
      </w:r>
      <w:ins w:id="455" w:author="Havelková Simona" w:date="2026-02-05T08:54:00Z">
        <w:r>
          <w:rPr>
            <w:noProof/>
            <w:webHidden/>
          </w:rPr>
          <w:t>49</w:t>
        </w:r>
        <w:r>
          <w:rPr>
            <w:noProof/>
            <w:webHidden/>
          </w:rPr>
          <w:fldChar w:fldCharType="end"/>
        </w:r>
        <w:r w:rsidRPr="006A6E1D">
          <w:rPr>
            <w:rStyle w:val="Hypertextovodkaz"/>
            <w:noProof/>
          </w:rPr>
          <w:fldChar w:fldCharType="end"/>
        </w:r>
      </w:ins>
    </w:p>
    <w:p w14:paraId="26096EDC" w14:textId="74B358BC" w:rsidR="0030792F" w:rsidRDefault="0030792F">
      <w:pPr>
        <w:pStyle w:val="Seznamobrzk"/>
        <w:tabs>
          <w:tab w:val="right" w:leader="dot" w:pos="8210"/>
        </w:tabs>
        <w:rPr>
          <w:ins w:id="456" w:author="Havelková Simona" w:date="2026-02-05T08:54:00Z"/>
          <w:rFonts w:asciiTheme="minorHAnsi" w:eastAsiaTheme="minorEastAsia" w:hAnsiTheme="minorHAnsi" w:cstheme="minorBidi"/>
          <w:bCs w:val="0"/>
          <w:noProof/>
          <w:color w:val="auto"/>
          <w:sz w:val="22"/>
          <w:szCs w:val="22"/>
        </w:rPr>
      </w:pPr>
      <w:ins w:id="45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31 Tok dat citlivého údaje z analýzy Snyk</w:t>
        </w:r>
        <w:r>
          <w:rPr>
            <w:noProof/>
            <w:webHidden/>
          </w:rPr>
          <w:tab/>
        </w:r>
        <w:r>
          <w:rPr>
            <w:noProof/>
            <w:webHidden/>
          </w:rPr>
          <w:fldChar w:fldCharType="begin"/>
        </w:r>
        <w:r>
          <w:rPr>
            <w:noProof/>
            <w:webHidden/>
          </w:rPr>
          <w:instrText xml:space="preserve"> PAGEREF _Toc221174136 \h </w:instrText>
        </w:r>
        <w:r>
          <w:rPr>
            <w:noProof/>
            <w:webHidden/>
          </w:rPr>
        </w:r>
      </w:ins>
      <w:r>
        <w:rPr>
          <w:noProof/>
          <w:webHidden/>
        </w:rPr>
        <w:fldChar w:fldCharType="separate"/>
      </w:r>
      <w:ins w:id="458" w:author="Havelková Simona" w:date="2026-02-05T08:54:00Z">
        <w:r>
          <w:rPr>
            <w:noProof/>
            <w:webHidden/>
          </w:rPr>
          <w:t>50</w:t>
        </w:r>
        <w:r>
          <w:rPr>
            <w:noProof/>
            <w:webHidden/>
          </w:rPr>
          <w:fldChar w:fldCharType="end"/>
        </w:r>
        <w:r w:rsidRPr="006A6E1D">
          <w:rPr>
            <w:rStyle w:val="Hypertextovodkaz"/>
            <w:noProof/>
          </w:rPr>
          <w:fldChar w:fldCharType="end"/>
        </w:r>
      </w:ins>
    </w:p>
    <w:p w14:paraId="52EEB028" w14:textId="62208D6E" w:rsidR="0030792F" w:rsidRDefault="0030792F">
      <w:pPr>
        <w:pStyle w:val="Seznamobrzk"/>
        <w:tabs>
          <w:tab w:val="right" w:leader="dot" w:pos="8210"/>
        </w:tabs>
        <w:rPr>
          <w:ins w:id="459" w:author="Havelková Simona" w:date="2026-02-05T08:54:00Z"/>
          <w:rFonts w:asciiTheme="minorHAnsi" w:eastAsiaTheme="minorEastAsia" w:hAnsiTheme="minorHAnsi" w:cstheme="minorBidi"/>
          <w:bCs w:val="0"/>
          <w:noProof/>
          <w:color w:val="auto"/>
          <w:sz w:val="22"/>
          <w:szCs w:val="22"/>
        </w:rPr>
      </w:pPr>
      <w:ins w:id="46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32 Kód se zvýrazněným kritickým řádkem</w:t>
        </w:r>
        <w:r>
          <w:rPr>
            <w:noProof/>
            <w:webHidden/>
          </w:rPr>
          <w:tab/>
        </w:r>
        <w:r>
          <w:rPr>
            <w:noProof/>
            <w:webHidden/>
          </w:rPr>
          <w:fldChar w:fldCharType="begin"/>
        </w:r>
        <w:r>
          <w:rPr>
            <w:noProof/>
            <w:webHidden/>
          </w:rPr>
          <w:instrText xml:space="preserve"> PAGEREF _Toc221174137 \h </w:instrText>
        </w:r>
        <w:r>
          <w:rPr>
            <w:noProof/>
            <w:webHidden/>
          </w:rPr>
        </w:r>
      </w:ins>
      <w:r>
        <w:rPr>
          <w:noProof/>
          <w:webHidden/>
        </w:rPr>
        <w:fldChar w:fldCharType="separate"/>
      </w:r>
      <w:ins w:id="461" w:author="Havelková Simona" w:date="2026-02-05T08:54:00Z">
        <w:r>
          <w:rPr>
            <w:noProof/>
            <w:webHidden/>
          </w:rPr>
          <w:t>50</w:t>
        </w:r>
        <w:r>
          <w:rPr>
            <w:noProof/>
            <w:webHidden/>
          </w:rPr>
          <w:fldChar w:fldCharType="end"/>
        </w:r>
        <w:r w:rsidRPr="006A6E1D">
          <w:rPr>
            <w:rStyle w:val="Hypertextovodkaz"/>
            <w:noProof/>
          </w:rPr>
          <w:fldChar w:fldCharType="end"/>
        </w:r>
      </w:ins>
    </w:p>
    <w:p w14:paraId="29E8DE40" w14:textId="69FB372B" w:rsidR="0030792F" w:rsidRDefault="0030792F">
      <w:pPr>
        <w:pStyle w:val="Seznamobrzk"/>
        <w:tabs>
          <w:tab w:val="right" w:leader="dot" w:pos="8210"/>
        </w:tabs>
        <w:rPr>
          <w:ins w:id="462" w:author="Havelková Simona" w:date="2026-02-05T08:54:00Z"/>
          <w:rFonts w:asciiTheme="minorHAnsi" w:eastAsiaTheme="minorEastAsia" w:hAnsiTheme="minorHAnsi" w:cstheme="minorBidi"/>
          <w:bCs w:val="0"/>
          <w:noProof/>
          <w:color w:val="auto"/>
          <w:sz w:val="22"/>
          <w:szCs w:val="22"/>
        </w:rPr>
      </w:pPr>
      <w:ins w:id="46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33 Teoretický výklad možné opravy chyby</w:t>
        </w:r>
        <w:r>
          <w:rPr>
            <w:noProof/>
            <w:webHidden/>
          </w:rPr>
          <w:tab/>
        </w:r>
        <w:r>
          <w:rPr>
            <w:noProof/>
            <w:webHidden/>
          </w:rPr>
          <w:fldChar w:fldCharType="begin"/>
        </w:r>
        <w:r>
          <w:rPr>
            <w:noProof/>
            <w:webHidden/>
          </w:rPr>
          <w:instrText xml:space="preserve"> PAGEREF _Toc221174138 \h </w:instrText>
        </w:r>
        <w:r>
          <w:rPr>
            <w:noProof/>
            <w:webHidden/>
          </w:rPr>
        </w:r>
      </w:ins>
      <w:r>
        <w:rPr>
          <w:noProof/>
          <w:webHidden/>
        </w:rPr>
        <w:fldChar w:fldCharType="separate"/>
      </w:r>
      <w:ins w:id="464" w:author="Havelková Simona" w:date="2026-02-05T08:54:00Z">
        <w:r>
          <w:rPr>
            <w:noProof/>
            <w:webHidden/>
          </w:rPr>
          <w:t>51</w:t>
        </w:r>
        <w:r>
          <w:rPr>
            <w:noProof/>
            <w:webHidden/>
          </w:rPr>
          <w:fldChar w:fldCharType="end"/>
        </w:r>
        <w:r w:rsidRPr="006A6E1D">
          <w:rPr>
            <w:rStyle w:val="Hypertextovodkaz"/>
            <w:noProof/>
          </w:rPr>
          <w:fldChar w:fldCharType="end"/>
        </w:r>
      </w:ins>
    </w:p>
    <w:p w14:paraId="65A3106B" w14:textId="7F448919" w:rsidR="0030792F" w:rsidRDefault="0030792F">
      <w:pPr>
        <w:pStyle w:val="Seznamobrzk"/>
        <w:tabs>
          <w:tab w:val="right" w:leader="dot" w:pos="8210"/>
        </w:tabs>
        <w:rPr>
          <w:ins w:id="465" w:author="Havelková Simona" w:date="2026-02-05T08:54:00Z"/>
          <w:rFonts w:asciiTheme="minorHAnsi" w:eastAsiaTheme="minorEastAsia" w:hAnsiTheme="minorHAnsi" w:cstheme="minorBidi"/>
          <w:bCs w:val="0"/>
          <w:noProof/>
          <w:color w:val="auto"/>
          <w:sz w:val="22"/>
          <w:szCs w:val="22"/>
        </w:rPr>
      </w:pPr>
      <w:ins w:id="46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34 Ukázka kódu s opravami</w:t>
        </w:r>
        <w:r>
          <w:rPr>
            <w:noProof/>
            <w:webHidden/>
          </w:rPr>
          <w:tab/>
        </w:r>
        <w:r>
          <w:rPr>
            <w:noProof/>
            <w:webHidden/>
          </w:rPr>
          <w:fldChar w:fldCharType="begin"/>
        </w:r>
        <w:r>
          <w:rPr>
            <w:noProof/>
            <w:webHidden/>
          </w:rPr>
          <w:instrText xml:space="preserve"> PAGEREF _Toc221174139 \h </w:instrText>
        </w:r>
        <w:r>
          <w:rPr>
            <w:noProof/>
            <w:webHidden/>
          </w:rPr>
        </w:r>
      </w:ins>
      <w:r>
        <w:rPr>
          <w:noProof/>
          <w:webHidden/>
        </w:rPr>
        <w:fldChar w:fldCharType="separate"/>
      </w:r>
      <w:ins w:id="467" w:author="Havelková Simona" w:date="2026-02-05T08:54:00Z">
        <w:r>
          <w:rPr>
            <w:noProof/>
            <w:webHidden/>
          </w:rPr>
          <w:t>51</w:t>
        </w:r>
        <w:r>
          <w:rPr>
            <w:noProof/>
            <w:webHidden/>
          </w:rPr>
          <w:fldChar w:fldCharType="end"/>
        </w:r>
        <w:r w:rsidRPr="006A6E1D">
          <w:rPr>
            <w:rStyle w:val="Hypertextovodkaz"/>
            <w:noProof/>
          </w:rPr>
          <w:fldChar w:fldCharType="end"/>
        </w:r>
      </w:ins>
    </w:p>
    <w:p w14:paraId="3BB9CA8A" w14:textId="3D56FFE4" w:rsidR="0030792F" w:rsidRDefault="0030792F">
      <w:pPr>
        <w:pStyle w:val="Seznamobrzk"/>
        <w:tabs>
          <w:tab w:val="right" w:leader="dot" w:pos="8210"/>
        </w:tabs>
        <w:rPr>
          <w:ins w:id="468" w:author="Havelková Simona" w:date="2026-02-05T08:54:00Z"/>
          <w:rFonts w:asciiTheme="minorHAnsi" w:eastAsiaTheme="minorEastAsia" w:hAnsiTheme="minorHAnsi" w:cstheme="minorBidi"/>
          <w:bCs w:val="0"/>
          <w:noProof/>
          <w:color w:val="auto"/>
          <w:sz w:val="22"/>
          <w:szCs w:val="22"/>
        </w:rPr>
      </w:pPr>
      <w:ins w:id="46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35 Formulář pro ignoraci identifikované zranitelnosti</w:t>
        </w:r>
        <w:r>
          <w:rPr>
            <w:noProof/>
            <w:webHidden/>
          </w:rPr>
          <w:tab/>
        </w:r>
        <w:r>
          <w:rPr>
            <w:noProof/>
            <w:webHidden/>
          </w:rPr>
          <w:fldChar w:fldCharType="begin"/>
        </w:r>
        <w:r>
          <w:rPr>
            <w:noProof/>
            <w:webHidden/>
          </w:rPr>
          <w:instrText xml:space="preserve"> PAGEREF _Toc221174140 \h </w:instrText>
        </w:r>
        <w:r>
          <w:rPr>
            <w:noProof/>
            <w:webHidden/>
          </w:rPr>
        </w:r>
      </w:ins>
      <w:r>
        <w:rPr>
          <w:noProof/>
          <w:webHidden/>
        </w:rPr>
        <w:fldChar w:fldCharType="separate"/>
      </w:r>
      <w:ins w:id="470" w:author="Havelková Simona" w:date="2026-02-05T08:54:00Z">
        <w:r>
          <w:rPr>
            <w:noProof/>
            <w:webHidden/>
          </w:rPr>
          <w:t>53</w:t>
        </w:r>
        <w:r>
          <w:rPr>
            <w:noProof/>
            <w:webHidden/>
          </w:rPr>
          <w:fldChar w:fldCharType="end"/>
        </w:r>
        <w:r w:rsidRPr="006A6E1D">
          <w:rPr>
            <w:rStyle w:val="Hypertextovodkaz"/>
            <w:noProof/>
          </w:rPr>
          <w:fldChar w:fldCharType="end"/>
        </w:r>
      </w:ins>
    </w:p>
    <w:p w14:paraId="619BD8A9" w14:textId="546BD1EE" w:rsidR="0030792F" w:rsidRDefault="0030792F">
      <w:pPr>
        <w:pStyle w:val="Seznamobrzk"/>
        <w:tabs>
          <w:tab w:val="right" w:leader="dot" w:pos="8210"/>
        </w:tabs>
        <w:rPr>
          <w:ins w:id="471" w:author="Havelková Simona" w:date="2026-02-05T08:54:00Z"/>
          <w:rFonts w:asciiTheme="minorHAnsi" w:eastAsiaTheme="minorEastAsia" w:hAnsiTheme="minorHAnsi" w:cstheme="minorBidi"/>
          <w:bCs w:val="0"/>
          <w:noProof/>
          <w:color w:val="auto"/>
          <w:sz w:val="22"/>
          <w:szCs w:val="22"/>
        </w:rPr>
      </w:pPr>
      <w:ins w:id="47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36 Ukázka zranitelnosti se střední závažností</w:t>
        </w:r>
        <w:r>
          <w:rPr>
            <w:noProof/>
            <w:webHidden/>
          </w:rPr>
          <w:tab/>
        </w:r>
        <w:r>
          <w:rPr>
            <w:noProof/>
            <w:webHidden/>
          </w:rPr>
          <w:fldChar w:fldCharType="begin"/>
        </w:r>
        <w:r>
          <w:rPr>
            <w:noProof/>
            <w:webHidden/>
          </w:rPr>
          <w:instrText xml:space="preserve"> PAGEREF _Toc221174141 \h </w:instrText>
        </w:r>
        <w:r>
          <w:rPr>
            <w:noProof/>
            <w:webHidden/>
          </w:rPr>
        </w:r>
      </w:ins>
      <w:r>
        <w:rPr>
          <w:noProof/>
          <w:webHidden/>
        </w:rPr>
        <w:fldChar w:fldCharType="separate"/>
      </w:r>
      <w:ins w:id="473" w:author="Havelková Simona" w:date="2026-02-05T08:54:00Z">
        <w:r>
          <w:rPr>
            <w:noProof/>
            <w:webHidden/>
          </w:rPr>
          <w:t>53</w:t>
        </w:r>
        <w:r>
          <w:rPr>
            <w:noProof/>
            <w:webHidden/>
          </w:rPr>
          <w:fldChar w:fldCharType="end"/>
        </w:r>
        <w:r w:rsidRPr="006A6E1D">
          <w:rPr>
            <w:rStyle w:val="Hypertextovodkaz"/>
            <w:noProof/>
          </w:rPr>
          <w:fldChar w:fldCharType="end"/>
        </w:r>
      </w:ins>
    </w:p>
    <w:p w14:paraId="32D3C501" w14:textId="77B2C0DE" w:rsidR="0030792F" w:rsidRDefault="0030792F">
      <w:pPr>
        <w:pStyle w:val="Seznamobrzk"/>
        <w:tabs>
          <w:tab w:val="right" w:leader="dot" w:pos="8210"/>
        </w:tabs>
        <w:rPr>
          <w:ins w:id="474" w:author="Havelková Simona" w:date="2026-02-05T08:54:00Z"/>
          <w:rFonts w:asciiTheme="minorHAnsi" w:eastAsiaTheme="minorEastAsia" w:hAnsiTheme="minorHAnsi" w:cstheme="minorBidi"/>
          <w:bCs w:val="0"/>
          <w:noProof/>
          <w:color w:val="auto"/>
          <w:sz w:val="22"/>
          <w:szCs w:val="22"/>
        </w:rPr>
      </w:pPr>
      <w:ins w:id="47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37 Ukázka zranitelnosti nízkého stupně</w:t>
        </w:r>
        <w:r>
          <w:rPr>
            <w:noProof/>
            <w:webHidden/>
          </w:rPr>
          <w:tab/>
        </w:r>
        <w:r>
          <w:rPr>
            <w:noProof/>
            <w:webHidden/>
          </w:rPr>
          <w:fldChar w:fldCharType="begin"/>
        </w:r>
        <w:r>
          <w:rPr>
            <w:noProof/>
            <w:webHidden/>
          </w:rPr>
          <w:instrText xml:space="preserve"> PAGEREF _Toc221174142 \h </w:instrText>
        </w:r>
        <w:r>
          <w:rPr>
            <w:noProof/>
            <w:webHidden/>
          </w:rPr>
        </w:r>
      </w:ins>
      <w:r>
        <w:rPr>
          <w:noProof/>
          <w:webHidden/>
        </w:rPr>
        <w:fldChar w:fldCharType="separate"/>
      </w:r>
      <w:ins w:id="476" w:author="Havelková Simona" w:date="2026-02-05T08:54:00Z">
        <w:r>
          <w:rPr>
            <w:noProof/>
            <w:webHidden/>
          </w:rPr>
          <w:t>54</w:t>
        </w:r>
        <w:r>
          <w:rPr>
            <w:noProof/>
            <w:webHidden/>
          </w:rPr>
          <w:fldChar w:fldCharType="end"/>
        </w:r>
        <w:r w:rsidRPr="006A6E1D">
          <w:rPr>
            <w:rStyle w:val="Hypertextovodkaz"/>
            <w:noProof/>
          </w:rPr>
          <w:fldChar w:fldCharType="end"/>
        </w:r>
      </w:ins>
    </w:p>
    <w:p w14:paraId="013989A4" w14:textId="4FBB18B7" w:rsidR="0030792F" w:rsidRDefault="0030792F">
      <w:pPr>
        <w:pStyle w:val="Seznamobrzk"/>
        <w:tabs>
          <w:tab w:val="right" w:leader="dot" w:pos="8210"/>
        </w:tabs>
        <w:rPr>
          <w:ins w:id="477" w:author="Havelková Simona" w:date="2026-02-05T08:54:00Z"/>
          <w:rFonts w:asciiTheme="minorHAnsi" w:eastAsiaTheme="minorEastAsia" w:hAnsiTheme="minorHAnsi" w:cstheme="minorBidi"/>
          <w:bCs w:val="0"/>
          <w:noProof/>
          <w:color w:val="auto"/>
          <w:sz w:val="22"/>
          <w:szCs w:val="22"/>
        </w:rPr>
      </w:pPr>
      <w:ins w:id="47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38 Výpis repozitářů v aplikaci Aikido</w:t>
        </w:r>
        <w:r>
          <w:rPr>
            <w:noProof/>
            <w:webHidden/>
          </w:rPr>
          <w:tab/>
        </w:r>
        <w:r>
          <w:rPr>
            <w:noProof/>
            <w:webHidden/>
          </w:rPr>
          <w:fldChar w:fldCharType="begin"/>
        </w:r>
        <w:r>
          <w:rPr>
            <w:noProof/>
            <w:webHidden/>
          </w:rPr>
          <w:instrText xml:space="preserve"> PAGEREF _Toc221174143 \h </w:instrText>
        </w:r>
        <w:r>
          <w:rPr>
            <w:noProof/>
            <w:webHidden/>
          </w:rPr>
        </w:r>
      </w:ins>
      <w:r>
        <w:rPr>
          <w:noProof/>
          <w:webHidden/>
        </w:rPr>
        <w:fldChar w:fldCharType="separate"/>
      </w:r>
      <w:ins w:id="479" w:author="Havelková Simona" w:date="2026-02-05T08:54:00Z">
        <w:r>
          <w:rPr>
            <w:noProof/>
            <w:webHidden/>
          </w:rPr>
          <w:t>55</w:t>
        </w:r>
        <w:r>
          <w:rPr>
            <w:noProof/>
            <w:webHidden/>
          </w:rPr>
          <w:fldChar w:fldCharType="end"/>
        </w:r>
        <w:r w:rsidRPr="006A6E1D">
          <w:rPr>
            <w:rStyle w:val="Hypertextovodkaz"/>
            <w:noProof/>
          </w:rPr>
          <w:fldChar w:fldCharType="end"/>
        </w:r>
      </w:ins>
    </w:p>
    <w:p w14:paraId="1761F6A1" w14:textId="1CC50A4F" w:rsidR="0030792F" w:rsidRDefault="0030792F">
      <w:pPr>
        <w:pStyle w:val="Seznamobrzk"/>
        <w:tabs>
          <w:tab w:val="right" w:leader="dot" w:pos="8210"/>
        </w:tabs>
        <w:rPr>
          <w:ins w:id="480" w:author="Havelková Simona" w:date="2026-02-05T08:54:00Z"/>
          <w:rFonts w:asciiTheme="minorHAnsi" w:eastAsiaTheme="minorEastAsia" w:hAnsiTheme="minorHAnsi" w:cstheme="minorBidi"/>
          <w:bCs w:val="0"/>
          <w:noProof/>
          <w:color w:val="auto"/>
          <w:sz w:val="22"/>
          <w:szCs w:val="22"/>
        </w:rPr>
      </w:pPr>
      <w:ins w:id="48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39 Nastavení pro přidání repozitáře z GitHubu do aplikace Aikido</w:t>
        </w:r>
        <w:r>
          <w:rPr>
            <w:noProof/>
            <w:webHidden/>
          </w:rPr>
          <w:tab/>
        </w:r>
        <w:r>
          <w:rPr>
            <w:noProof/>
            <w:webHidden/>
          </w:rPr>
          <w:fldChar w:fldCharType="begin"/>
        </w:r>
        <w:r>
          <w:rPr>
            <w:noProof/>
            <w:webHidden/>
          </w:rPr>
          <w:instrText xml:space="preserve"> PAGEREF _Toc221174144 \h </w:instrText>
        </w:r>
        <w:r>
          <w:rPr>
            <w:noProof/>
            <w:webHidden/>
          </w:rPr>
        </w:r>
      </w:ins>
      <w:r>
        <w:rPr>
          <w:noProof/>
          <w:webHidden/>
        </w:rPr>
        <w:fldChar w:fldCharType="separate"/>
      </w:r>
      <w:ins w:id="482" w:author="Havelková Simona" w:date="2026-02-05T08:54:00Z">
        <w:r>
          <w:rPr>
            <w:noProof/>
            <w:webHidden/>
          </w:rPr>
          <w:t>55</w:t>
        </w:r>
        <w:r>
          <w:rPr>
            <w:noProof/>
            <w:webHidden/>
          </w:rPr>
          <w:fldChar w:fldCharType="end"/>
        </w:r>
        <w:r w:rsidRPr="006A6E1D">
          <w:rPr>
            <w:rStyle w:val="Hypertextovodkaz"/>
            <w:noProof/>
          </w:rPr>
          <w:fldChar w:fldCharType="end"/>
        </w:r>
      </w:ins>
    </w:p>
    <w:p w14:paraId="243F2BC0" w14:textId="4328ED57" w:rsidR="0030792F" w:rsidRDefault="0030792F">
      <w:pPr>
        <w:pStyle w:val="Seznamobrzk"/>
        <w:tabs>
          <w:tab w:val="right" w:leader="dot" w:pos="8210"/>
        </w:tabs>
        <w:rPr>
          <w:ins w:id="483" w:author="Havelková Simona" w:date="2026-02-05T08:54:00Z"/>
          <w:rFonts w:asciiTheme="minorHAnsi" w:eastAsiaTheme="minorEastAsia" w:hAnsiTheme="minorHAnsi" w:cstheme="minorBidi"/>
          <w:bCs w:val="0"/>
          <w:noProof/>
          <w:color w:val="auto"/>
          <w:sz w:val="22"/>
          <w:szCs w:val="22"/>
        </w:rPr>
      </w:pPr>
      <w:ins w:id="48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40 Výběr repozitářů, které mohou být skenovány aplikací Aikido</w:t>
        </w:r>
        <w:r>
          <w:rPr>
            <w:noProof/>
            <w:webHidden/>
          </w:rPr>
          <w:tab/>
        </w:r>
        <w:r>
          <w:rPr>
            <w:noProof/>
            <w:webHidden/>
          </w:rPr>
          <w:fldChar w:fldCharType="begin"/>
        </w:r>
        <w:r>
          <w:rPr>
            <w:noProof/>
            <w:webHidden/>
          </w:rPr>
          <w:instrText xml:space="preserve"> PAGEREF _Toc221174145 \h </w:instrText>
        </w:r>
        <w:r>
          <w:rPr>
            <w:noProof/>
            <w:webHidden/>
          </w:rPr>
        </w:r>
      </w:ins>
      <w:r>
        <w:rPr>
          <w:noProof/>
          <w:webHidden/>
        </w:rPr>
        <w:fldChar w:fldCharType="separate"/>
      </w:r>
      <w:ins w:id="485" w:author="Havelková Simona" w:date="2026-02-05T08:54:00Z">
        <w:r>
          <w:rPr>
            <w:noProof/>
            <w:webHidden/>
          </w:rPr>
          <w:t>56</w:t>
        </w:r>
        <w:r>
          <w:rPr>
            <w:noProof/>
            <w:webHidden/>
          </w:rPr>
          <w:fldChar w:fldCharType="end"/>
        </w:r>
        <w:r w:rsidRPr="006A6E1D">
          <w:rPr>
            <w:rStyle w:val="Hypertextovodkaz"/>
            <w:noProof/>
          </w:rPr>
          <w:fldChar w:fldCharType="end"/>
        </w:r>
      </w:ins>
    </w:p>
    <w:p w14:paraId="267E18A4" w14:textId="0A8CDB18" w:rsidR="0030792F" w:rsidRDefault="0030792F">
      <w:pPr>
        <w:pStyle w:val="Seznamobrzk"/>
        <w:tabs>
          <w:tab w:val="right" w:leader="dot" w:pos="8210"/>
        </w:tabs>
        <w:rPr>
          <w:ins w:id="486" w:author="Havelková Simona" w:date="2026-02-05T08:54:00Z"/>
          <w:rFonts w:asciiTheme="minorHAnsi" w:eastAsiaTheme="minorEastAsia" w:hAnsiTheme="minorHAnsi" w:cstheme="minorBidi"/>
          <w:bCs w:val="0"/>
          <w:noProof/>
          <w:color w:val="auto"/>
          <w:sz w:val="22"/>
          <w:szCs w:val="22"/>
        </w:rPr>
      </w:pPr>
      <w:ins w:id="48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41 Repozitáře a jejich provedená analýza pomocí nástroje Aikido</w:t>
        </w:r>
        <w:r>
          <w:rPr>
            <w:noProof/>
            <w:webHidden/>
          </w:rPr>
          <w:tab/>
        </w:r>
        <w:r>
          <w:rPr>
            <w:noProof/>
            <w:webHidden/>
          </w:rPr>
          <w:fldChar w:fldCharType="begin"/>
        </w:r>
        <w:r>
          <w:rPr>
            <w:noProof/>
            <w:webHidden/>
          </w:rPr>
          <w:instrText xml:space="preserve"> PAGEREF _Toc221174146 \h </w:instrText>
        </w:r>
        <w:r>
          <w:rPr>
            <w:noProof/>
            <w:webHidden/>
          </w:rPr>
        </w:r>
      </w:ins>
      <w:r>
        <w:rPr>
          <w:noProof/>
          <w:webHidden/>
        </w:rPr>
        <w:fldChar w:fldCharType="separate"/>
      </w:r>
      <w:ins w:id="488" w:author="Havelková Simona" w:date="2026-02-05T08:54:00Z">
        <w:r>
          <w:rPr>
            <w:noProof/>
            <w:webHidden/>
          </w:rPr>
          <w:t>56</w:t>
        </w:r>
        <w:r>
          <w:rPr>
            <w:noProof/>
            <w:webHidden/>
          </w:rPr>
          <w:fldChar w:fldCharType="end"/>
        </w:r>
        <w:r w:rsidRPr="006A6E1D">
          <w:rPr>
            <w:rStyle w:val="Hypertextovodkaz"/>
            <w:noProof/>
          </w:rPr>
          <w:fldChar w:fldCharType="end"/>
        </w:r>
      </w:ins>
    </w:p>
    <w:p w14:paraId="4E840A08" w14:textId="76A1DB26" w:rsidR="0030792F" w:rsidRDefault="0030792F">
      <w:pPr>
        <w:pStyle w:val="Seznamobrzk"/>
        <w:tabs>
          <w:tab w:val="right" w:leader="dot" w:pos="8210"/>
        </w:tabs>
        <w:rPr>
          <w:ins w:id="489" w:author="Havelková Simona" w:date="2026-02-05T08:54:00Z"/>
          <w:rFonts w:asciiTheme="minorHAnsi" w:eastAsiaTheme="minorEastAsia" w:hAnsiTheme="minorHAnsi" w:cstheme="minorBidi"/>
          <w:bCs w:val="0"/>
          <w:noProof/>
          <w:color w:val="auto"/>
          <w:sz w:val="22"/>
          <w:szCs w:val="22"/>
        </w:rPr>
      </w:pPr>
      <w:ins w:id="49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42 Část výpisu reportů analýzy Aikido</w:t>
        </w:r>
        <w:r>
          <w:rPr>
            <w:noProof/>
            <w:webHidden/>
          </w:rPr>
          <w:tab/>
        </w:r>
        <w:r>
          <w:rPr>
            <w:noProof/>
            <w:webHidden/>
          </w:rPr>
          <w:fldChar w:fldCharType="begin"/>
        </w:r>
        <w:r>
          <w:rPr>
            <w:noProof/>
            <w:webHidden/>
          </w:rPr>
          <w:instrText xml:space="preserve"> PAGEREF _Toc221174147 \h </w:instrText>
        </w:r>
        <w:r>
          <w:rPr>
            <w:noProof/>
            <w:webHidden/>
          </w:rPr>
        </w:r>
      </w:ins>
      <w:r>
        <w:rPr>
          <w:noProof/>
          <w:webHidden/>
        </w:rPr>
        <w:fldChar w:fldCharType="separate"/>
      </w:r>
      <w:ins w:id="491" w:author="Havelková Simona" w:date="2026-02-05T08:54:00Z">
        <w:r>
          <w:rPr>
            <w:noProof/>
            <w:webHidden/>
          </w:rPr>
          <w:t>57</w:t>
        </w:r>
        <w:r>
          <w:rPr>
            <w:noProof/>
            <w:webHidden/>
          </w:rPr>
          <w:fldChar w:fldCharType="end"/>
        </w:r>
        <w:r w:rsidRPr="006A6E1D">
          <w:rPr>
            <w:rStyle w:val="Hypertextovodkaz"/>
            <w:noProof/>
          </w:rPr>
          <w:fldChar w:fldCharType="end"/>
        </w:r>
      </w:ins>
    </w:p>
    <w:p w14:paraId="3A81AAD0" w14:textId="3D509C84" w:rsidR="0030792F" w:rsidRDefault="0030792F">
      <w:pPr>
        <w:pStyle w:val="Seznamobrzk"/>
        <w:tabs>
          <w:tab w:val="right" w:leader="dot" w:pos="8210"/>
        </w:tabs>
        <w:rPr>
          <w:ins w:id="492" w:author="Havelková Simona" w:date="2026-02-05T08:54:00Z"/>
          <w:rFonts w:asciiTheme="minorHAnsi" w:eastAsiaTheme="minorEastAsia" w:hAnsiTheme="minorHAnsi" w:cstheme="minorBidi"/>
          <w:bCs w:val="0"/>
          <w:noProof/>
          <w:color w:val="auto"/>
          <w:sz w:val="22"/>
          <w:szCs w:val="22"/>
        </w:rPr>
      </w:pPr>
      <w:ins w:id="49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43 Zranitelnost kritické závažnosti objevená analyzátorem Aikido</w:t>
        </w:r>
        <w:r>
          <w:rPr>
            <w:noProof/>
            <w:webHidden/>
          </w:rPr>
          <w:tab/>
        </w:r>
        <w:r>
          <w:rPr>
            <w:noProof/>
            <w:webHidden/>
          </w:rPr>
          <w:fldChar w:fldCharType="begin"/>
        </w:r>
        <w:r>
          <w:rPr>
            <w:noProof/>
            <w:webHidden/>
          </w:rPr>
          <w:instrText xml:space="preserve"> PAGEREF _Toc221174148 \h </w:instrText>
        </w:r>
        <w:r>
          <w:rPr>
            <w:noProof/>
            <w:webHidden/>
          </w:rPr>
        </w:r>
      </w:ins>
      <w:r>
        <w:rPr>
          <w:noProof/>
          <w:webHidden/>
        </w:rPr>
        <w:fldChar w:fldCharType="separate"/>
      </w:r>
      <w:ins w:id="494" w:author="Havelková Simona" w:date="2026-02-05T08:54:00Z">
        <w:r>
          <w:rPr>
            <w:noProof/>
            <w:webHidden/>
          </w:rPr>
          <w:t>58</w:t>
        </w:r>
        <w:r>
          <w:rPr>
            <w:noProof/>
            <w:webHidden/>
          </w:rPr>
          <w:fldChar w:fldCharType="end"/>
        </w:r>
        <w:r w:rsidRPr="006A6E1D">
          <w:rPr>
            <w:rStyle w:val="Hypertextovodkaz"/>
            <w:noProof/>
          </w:rPr>
          <w:fldChar w:fldCharType="end"/>
        </w:r>
      </w:ins>
    </w:p>
    <w:p w14:paraId="1B82BDE3" w14:textId="03E16E7A" w:rsidR="0030792F" w:rsidRDefault="0030792F">
      <w:pPr>
        <w:pStyle w:val="Seznamobrzk"/>
        <w:tabs>
          <w:tab w:val="right" w:leader="dot" w:pos="8210"/>
        </w:tabs>
        <w:rPr>
          <w:ins w:id="495" w:author="Havelková Simona" w:date="2026-02-05T08:54:00Z"/>
          <w:rFonts w:asciiTheme="minorHAnsi" w:eastAsiaTheme="minorEastAsia" w:hAnsiTheme="minorHAnsi" w:cstheme="minorBidi"/>
          <w:bCs w:val="0"/>
          <w:noProof/>
          <w:color w:val="auto"/>
          <w:sz w:val="22"/>
          <w:szCs w:val="22"/>
        </w:rPr>
      </w:pPr>
      <w:ins w:id="49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44 Sekce „Education“ v analyzátoru Aikido</w:t>
        </w:r>
        <w:r>
          <w:rPr>
            <w:noProof/>
            <w:webHidden/>
          </w:rPr>
          <w:tab/>
        </w:r>
        <w:r>
          <w:rPr>
            <w:noProof/>
            <w:webHidden/>
          </w:rPr>
          <w:fldChar w:fldCharType="begin"/>
        </w:r>
        <w:r>
          <w:rPr>
            <w:noProof/>
            <w:webHidden/>
          </w:rPr>
          <w:instrText xml:space="preserve"> PAGEREF _Toc221174149 \h </w:instrText>
        </w:r>
        <w:r>
          <w:rPr>
            <w:noProof/>
            <w:webHidden/>
          </w:rPr>
        </w:r>
      </w:ins>
      <w:r>
        <w:rPr>
          <w:noProof/>
          <w:webHidden/>
        </w:rPr>
        <w:fldChar w:fldCharType="separate"/>
      </w:r>
      <w:ins w:id="497" w:author="Havelková Simona" w:date="2026-02-05T08:54:00Z">
        <w:r>
          <w:rPr>
            <w:noProof/>
            <w:webHidden/>
          </w:rPr>
          <w:t>59</w:t>
        </w:r>
        <w:r>
          <w:rPr>
            <w:noProof/>
            <w:webHidden/>
          </w:rPr>
          <w:fldChar w:fldCharType="end"/>
        </w:r>
        <w:r w:rsidRPr="006A6E1D">
          <w:rPr>
            <w:rStyle w:val="Hypertextovodkaz"/>
            <w:noProof/>
          </w:rPr>
          <w:fldChar w:fldCharType="end"/>
        </w:r>
      </w:ins>
    </w:p>
    <w:p w14:paraId="01BB7C85" w14:textId="29C1F6D2" w:rsidR="0030792F" w:rsidRDefault="0030792F">
      <w:pPr>
        <w:pStyle w:val="Seznamobrzk"/>
        <w:tabs>
          <w:tab w:val="right" w:leader="dot" w:pos="8210"/>
        </w:tabs>
        <w:rPr>
          <w:ins w:id="498" w:author="Havelková Simona" w:date="2026-02-05T08:54:00Z"/>
          <w:rFonts w:asciiTheme="minorHAnsi" w:eastAsiaTheme="minorEastAsia" w:hAnsiTheme="minorHAnsi" w:cstheme="minorBidi"/>
          <w:bCs w:val="0"/>
          <w:noProof/>
          <w:color w:val="auto"/>
          <w:sz w:val="22"/>
          <w:szCs w:val="22"/>
        </w:rPr>
      </w:pPr>
      <w:ins w:id="49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45 Sekce „Subissues“ v nalezené zranitelnosti nástroje Aikido</w:t>
        </w:r>
        <w:r>
          <w:rPr>
            <w:noProof/>
            <w:webHidden/>
          </w:rPr>
          <w:tab/>
        </w:r>
        <w:r>
          <w:rPr>
            <w:noProof/>
            <w:webHidden/>
          </w:rPr>
          <w:fldChar w:fldCharType="begin"/>
        </w:r>
        <w:r>
          <w:rPr>
            <w:noProof/>
            <w:webHidden/>
          </w:rPr>
          <w:instrText xml:space="preserve"> PAGEREF _Toc221174150 \h </w:instrText>
        </w:r>
        <w:r>
          <w:rPr>
            <w:noProof/>
            <w:webHidden/>
          </w:rPr>
        </w:r>
      </w:ins>
      <w:r>
        <w:rPr>
          <w:noProof/>
          <w:webHidden/>
        </w:rPr>
        <w:fldChar w:fldCharType="separate"/>
      </w:r>
      <w:ins w:id="500" w:author="Havelková Simona" w:date="2026-02-05T08:54:00Z">
        <w:r>
          <w:rPr>
            <w:noProof/>
            <w:webHidden/>
          </w:rPr>
          <w:t>60</w:t>
        </w:r>
        <w:r>
          <w:rPr>
            <w:noProof/>
            <w:webHidden/>
          </w:rPr>
          <w:fldChar w:fldCharType="end"/>
        </w:r>
        <w:r w:rsidRPr="006A6E1D">
          <w:rPr>
            <w:rStyle w:val="Hypertextovodkaz"/>
            <w:noProof/>
          </w:rPr>
          <w:fldChar w:fldCharType="end"/>
        </w:r>
      </w:ins>
    </w:p>
    <w:p w14:paraId="10A49FA2" w14:textId="0F9AEA00" w:rsidR="0030792F" w:rsidRDefault="0030792F">
      <w:pPr>
        <w:pStyle w:val="Seznamobrzk"/>
        <w:tabs>
          <w:tab w:val="right" w:leader="dot" w:pos="8210"/>
        </w:tabs>
        <w:rPr>
          <w:ins w:id="501" w:author="Havelková Simona" w:date="2026-02-05T08:54:00Z"/>
          <w:rFonts w:asciiTheme="minorHAnsi" w:eastAsiaTheme="minorEastAsia" w:hAnsiTheme="minorHAnsi" w:cstheme="minorBidi"/>
          <w:bCs w:val="0"/>
          <w:noProof/>
          <w:color w:val="auto"/>
          <w:sz w:val="22"/>
          <w:szCs w:val="22"/>
        </w:rPr>
      </w:pPr>
      <w:ins w:id="50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46 Ukázka kódu detekované zranitelnosti NoSQL injection</w:t>
        </w:r>
        <w:r>
          <w:rPr>
            <w:noProof/>
            <w:webHidden/>
          </w:rPr>
          <w:tab/>
        </w:r>
        <w:r>
          <w:rPr>
            <w:noProof/>
            <w:webHidden/>
          </w:rPr>
          <w:fldChar w:fldCharType="begin"/>
        </w:r>
        <w:r>
          <w:rPr>
            <w:noProof/>
            <w:webHidden/>
          </w:rPr>
          <w:instrText xml:space="preserve"> PAGEREF _Toc221174151 \h </w:instrText>
        </w:r>
        <w:r>
          <w:rPr>
            <w:noProof/>
            <w:webHidden/>
          </w:rPr>
        </w:r>
      </w:ins>
      <w:r>
        <w:rPr>
          <w:noProof/>
          <w:webHidden/>
        </w:rPr>
        <w:fldChar w:fldCharType="separate"/>
      </w:r>
      <w:ins w:id="503" w:author="Havelková Simona" w:date="2026-02-05T08:54:00Z">
        <w:r>
          <w:rPr>
            <w:noProof/>
            <w:webHidden/>
          </w:rPr>
          <w:t>61</w:t>
        </w:r>
        <w:r>
          <w:rPr>
            <w:noProof/>
            <w:webHidden/>
          </w:rPr>
          <w:fldChar w:fldCharType="end"/>
        </w:r>
        <w:r w:rsidRPr="006A6E1D">
          <w:rPr>
            <w:rStyle w:val="Hypertextovodkaz"/>
            <w:noProof/>
          </w:rPr>
          <w:fldChar w:fldCharType="end"/>
        </w:r>
      </w:ins>
    </w:p>
    <w:p w14:paraId="168CCEDE" w14:textId="5FFFDE11" w:rsidR="0030792F" w:rsidRDefault="0030792F">
      <w:pPr>
        <w:pStyle w:val="Seznamobrzk"/>
        <w:tabs>
          <w:tab w:val="right" w:leader="dot" w:pos="8210"/>
        </w:tabs>
        <w:rPr>
          <w:ins w:id="504" w:author="Havelková Simona" w:date="2026-02-05T08:54:00Z"/>
          <w:rFonts w:asciiTheme="minorHAnsi" w:eastAsiaTheme="minorEastAsia" w:hAnsiTheme="minorHAnsi" w:cstheme="minorBidi"/>
          <w:bCs w:val="0"/>
          <w:noProof/>
          <w:color w:val="auto"/>
          <w:sz w:val="22"/>
          <w:szCs w:val="22"/>
        </w:rPr>
      </w:pPr>
      <w:ins w:id="50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47 AI souhrn ke zranitelnosti v aplikaci Aikido</w:t>
        </w:r>
        <w:r>
          <w:rPr>
            <w:noProof/>
            <w:webHidden/>
          </w:rPr>
          <w:tab/>
        </w:r>
        <w:r>
          <w:rPr>
            <w:noProof/>
            <w:webHidden/>
          </w:rPr>
          <w:fldChar w:fldCharType="begin"/>
        </w:r>
        <w:r>
          <w:rPr>
            <w:noProof/>
            <w:webHidden/>
          </w:rPr>
          <w:instrText xml:space="preserve"> PAGEREF _Toc221174152 \h </w:instrText>
        </w:r>
        <w:r>
          <w:rPr>
            <w:noProof/>
            <w:webHidden/>
          </w:rPr>
        </w:r>
      </w:ins>
      <w:r>
        <w:rPr>
          <w:noProof/>
          <w:webHidden/>
        </w:rPr>
        <w:fldChar w:fldCharType="separate"/>
      </w:r>
      <w:ins w:id="506" w:author="Havelková Simona" w:date="2026-02-05T08:54:00Z">
        <w:r>
          <w:rPr>
            <w:noProof/>
            <w:webHidden/>
          </w:rPr>
          <w:t>61</w:t>
        </w:r>
        <w:r>
          <w:rPr>
            <w:noProof/>
            <w:webHidden/>
          </w:rPr>
          <w:fldChar w:fldCharType="end"/>
        </w:r>
        <w:r w:rsidRPr="006A6E1D">
          <w:rPr>
            <w:rStyle w:val="Hypertextovodkaz"/>
            <w:noProof/>
          </w:rPr>
          <w:fldChar w:fldCharType="end"/>
        </w:r>
      </w:ins>
    </w:p>
    <w:p w14:paraId="32E8C9EE" w14:textId="4CA88E49" w:rsidR="0030792F" w:rsidRDefault="0030792F">
      <w:pPr>
        <w:pStyle w:val="Seznamobrzk"/>
        <w:tabs>
          <w:tab w:val="right" w:leader="dot" w:pos="8210"/>
        </w:tabs>
        <w:rPr>
          <w:ins w:id="507" w:author="Havelková Simona" w:date="2026-02-05T08:54:00Z"/>
          <w:rFonts w:asciiTheme="minorHAnsi" w:eastAsiaTheme="minorEastAsia" w:hAnsiTheme="minorHAnsi" w:cstheme="minorBidi"/>
          <w:bCs w:val="0"/>
          <w:noProof/>
          <w:color w:val="auto"/>
          <w:sz w:val="22"/>
          <w:szCs w:val="22"/>
        </w:rPr>
      </w:pPr>
      <w:ins w:id="50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48 Grafické znázornění toku dat zranitelnosti v aplikaci Aikido</w:t>
        </w:r>
        <w:r>
          <w:rPr>
            <w:noProof/>
            <w:webHidden/>
          </w:rPr>
          <w:tab/>
        </w:r>
        <w:r>
          <w:rPr>
            <w:noProof/>
            <w:webHidden/>
          </w:rPr>
          <w:fldChar w:fldCharType="begin"/>
        </w:r>
        <w:r>
          <w:rPr>
            <w:noProof/>
            <w:webHidden/>
          </w:rPr>
          <w:instrText xml:space="preserve"> PAGEREF _Toc221174153 \h </w:instrText>
        </w:r>
        <w:r>
          <w:rPr>
            <w:noProof/>
            <w:webHidden/>
          </w:rPr>
        </w:r>
      </w:ins>
      <w:r>
        <w:rPr>
          <w:noProof/>
          <w:webHidden/>
        </w:rPr>
        <w:fldChar w:fldCharType="separate"/>
      </w:r>
      <w:ins w:id="509" w:author="Havelková Simona" w:date="2026-02-05T08:54:00Z">
        <w:r>
          <w:rPr>
            <w:noProof/>
            <w:webHidden/>
          </w:rPr>
          <w:t>62</w:t>
        </w:r>
        <w:r>
          <w:rPr>
            <w:noProof/>
            <w:webHidden/>
          </w:rPr>
          <w:fldChar w:fldCharType="end"/>
        </w:r>
        <w:r w:rsidRPr="006A6E1D">
          <w:rPr>
            <w:rStyle w:val="Hypertextovodkaz"/>
            <w:noProof/>
          </w:rPr>
          <w:fldChar w:fldCharType="end"/>
        </w:r>
      </w:ins>
    </w:p>
    <w:p w14:paraId="27977A8A" w14:textId="7B3F9C0C" w:rsidR="0030792F" w:rsidRDefault="0030792F">
      <w:pPr>
        <w:pStyle w:val="Seznamobrzk"/>
        <w:tabs>
          <w:tab w:val="right" w:leader="dot" w:pos="8210"/>
        </w:tabs>
        <w:rPr>
          <w:ins w:id="510" w:author="Havelková Simona" w:date="2026-02-05T08:54:00Z"/>
          <w:rFonts w:asciiTheme="minorHAnsi" w:eastAsiaTheme="minorEastAsia" w:hAnsiTheme="minorHAnsi" w:cstheme="minorBidi"/>
          <w:bCs w:val="0"/>
          <w:noProof/>
          <w:color w:val="auto"/>
          <w:sz w:val="22"/>
          <w:szCs w:val="22"/>
        </w:rPr>
      </w:pPr>
      <w:ins w:id="51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49 Ignorace nalezené zranitelnosti v nástroji Aikido</w:t>
        </w:r>
        <w:r>
          <w:rPr>
            <w:noProof/>
            <w:webHidden/>
          </w:rPr>
          <w:tab/>
        </w:r>
        <w:r>
          <w:rPr>
            <w:noProof/>
            <w:webHidden/>
          </w:rPr>
          <w:fldChar w:fldCharType="begin"/>
        </w:r>
        <w:r>
          <w:rPr>
            <w:noProof/>
            <w:webHidden/>
          </w:rPr>
          <w:instrText xml:space="preserve"> PAGEREF _Toc221174154 \h </w:instrText>
        </w:r>
        <w:r>
          <w:rPr>
            <w:noProof/>
            <w:webHidden/>
          </w:rPr>
        </w:r>
      </w:ins>
      <w:r>
        <w:rPr>
          <w:noProof/>
          <w:webHidden/>
        </w:rPr>
        <w:fldChar w:fldCharType="separate"/>
      </w:r>
      <w:ins w:id="512" w:author="Havelková Simona" w:date="2026-02-05T08:54:00Z">
        <w:r>
          <w:rPr>
            <w:noProof/>
            <w:webHidden/>
          </w:rPr>
          <w:t>62</w:t>
        </w:r>
        <w:r>
          <w:rPr>
            <w:noProof/>
            <w:webHidden/>
          </w:rPr>
          <w:fldChar w:fldCharType="end"/>
        </w:r>
        <w:r w:rsidRPr="006A6E1D">
          <w:rPr>
            <w:rStyle w:val="Hypertextovodkaz"/>
            <w:noProof/>
          </w:rPr>
          <w:fldChar w:fldCharType="end"/>
        </w:r>
      </w:ins>
    </w:p>
    <w:p w14:paraId="7944DA1E" w14:textId="1A87A97B" w:rsidR="0030792F" w:rsidRDefault="0030792F">
      <w:pPr>
        <w:pStyle w:val="Seznamobrzk"/>
        <w:tabs>
          <w:tab w:val="right" w:leader="dot" w:pos="8210"/>
        </w:tabs>
        <w:rPr>
          <w:ins w:id="513" w:author="Havelková Simona" w:date="2026-02-05T08:54:00Z"/>
          <w:rFonts w:asciiTheme="minorHAnsi" w:eastAsiaTheme="minorEastAsia" w:hAnsiTheme="minorHAnsi" w:cstheme="minorBidi"/>
          <w:bCs w:val="0"/>
          <w:noProof/>
          <w:color w:val="auto"/>
          <w:sz w:val="22"/>
          <w:szCs w:val="22"/>
        </w:rPr>
      </w:pPr>
      <w:ins w:id="51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50 Formulář pro zpětnou vazbu aplikace Aikido</w:t>
        </w:r>
        <w:r>
          <w:rPr>
            <w:noProof/>
            <w:webHidden/>
          </w:rPr>
          <w:tab/>
        </w:r>
        <w:r>
          <w:rPr>
            <w:noProof/>
            <w:webHidden/>
          </w:rPr>
          <w:fldChar w:fldCharType="begin"/>
        </w:r>
        <w:r>
          <w:rPr>
            <w:noProof/>
            <w:webHidden/>
          </w:rPr>
          <w:instrText xml:space="preserve"> PAGEREF _Toc221174155 \h </w:instrText>
        </w:r>
        <w:r>
          <w:rPr>
            <w:noProof/>
            <w:webHidden/>
          </w:rPr>
        </w:r>
      </w:ins>
      <w:r>
        <w:rPr>
          <w:noProof/>
          <w:webHidden/>
        </w:rPr>
        <w:fldChar w:fldCharType="separate"/>
      </w:r>
      <w:ins w:id="515" w:author="Havelková Simona" w:date="2026-02-05T08:54:00Z">
        <w:r>
          <w:rPr>
            <w:noProof/>
            <w:webHidden/>
          </w:rPr>
          <w:t>63</w:t>
        </w:r>
        <w:r>
          <w:rPr>
            <w:noProof/>
            <w:webHidden/>
          </w:rPr>
          <w:fldChar w:fldCharType="end"/>
        </w:r>
        <w:r w:rsidRPr="006A6E1D">
          <w:rPr>
            <w:rStyle w:val="Hypertextovodkaz"/>
            <w:noProof/>
          </w:rPr>
          <w:fldChar w:fldCharType="end"/>
        </w:r>
      </w:ins>
    </w:p>
    <w:p w14:paraId="6170B6DE" w14:textId="1812D4E9" w:rsidR="0030792F" w:rsidRDefault="0030792F">
      <w:pPr>
        <w:pStyle w:val="Seznamobrzk"/>
        <w:tabs>
          <w:tab w:val="right" w:leader="dot" w:pos="8210"/>
        </w:tabs>
        <w:rPr>
          <w:ins w:id="516" w:author="Havelková Simona" w:date="2026-02-05T08:54:00Z"/>
          <w:rFonts w:asciiTheme="minorHAnsi" w:eastAsiaTheme="minorEastAsia" w:hAnsiTheme="minorHAnsi" w:cstheme="minorBidi"/>
          <w:bCs w:val="0"/>
          <w:noProof/>
          <w:color w:val="auto"/>
          <w:sz w:val="22"/>
          <w:szCs w:val="22"/>
        </w:rPr>
      </w:pPr>
      <w:ins w:id="51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51 Funkce „AutoFix preview“ nástroje Aikido</w:t>
        </w:r>
        <w:r>
          <w:rPr>
            <w:noProof/>
            <w:webHidden/>
          </w:rPr>
          <w:tab/>
        </w:r>
        <w:r>
          <w:rPr>
            <w:noProof/>
            <w:webHidden/>
          </w:rPr>
          <w:fldChar w:fldCharType="begin"/>
        </w:r>
        <w:r>
          <w:rPr>
            <w:noProof/>
            <w:webHidden/>
          </w:rPr>
          <w:instrText xml:space="preserve"> PAGEREF _Toc221174156 \h </w:instrText>
        </w:r>
        <w:r>
          <w:rPr>
            <w:noProof/>
            <w:webHidden/>
          </w:rPr>
        </w:r>
      </w:ins>
      <w:r>
        <w:rPr>
          <w:noProof/>
          <w:webHidden/>
        </w:rPr>
        <w:fldChar w:fldCharType="separate"/>
      </w:r>
      <w:ins w:id="518" w:author="Havelková Simona" w:date="2026-02-05T08:54:00Z">
        <w:r>
          <w:rPr>
            <w:noProof/>
            <w:webHidden/>
          </w:rPr>
          <w:t>64</w:t>
        </w:r>
        <w:r>
          <w:rPr>
            <w:noProof/>
            <w:webHidden/>
          </w:rPr>
          <w:fldChar w:fldCharType="end"/>
        </w:r>
        <w:r w:rsidRPr="006A6E1D">
          <w:rPr>
            <w:rStyle w:val="Hypertextovodkaz"/>
            <w:noProof/>
          </w:rPr>
          <w:fldChar w:fldCharType="end"/>
        </w:r>
      </w:ins>
    </w:p>
    <w:p w14:paraId="3C245A29" w14:textId="66E444A5" w:rsidR="0030792F" w:rsidRDefault="0030792F">
      <w:pPr>
        <w:pStyle w:val="Seznamobrzk"/>
        <w:tabs>
          <w:tab w:val="right" w:leader="dot" w:pos="8210"/>
        </w:tabs>
        <w:rPr>
          <w:ins w:id="519" w:author="Havelková Simona" w:date="2026-02-05T08:54:00Z"/>
          <w:rFonts w:asciiTheme="minorHAnsi" w:eastAsiaTheme="minorEastAsia" w:hAnsiTheme="minorHAnsi" w:cstheme="minorBidi"/>
          <w:bCs w:val="0"/>
          <w:noProof/>
          <w:color w:val="auto"/>
          <w:sz w:val="22"/>
          <w:szCs w:val="22"/>
        </w:rPr>
      </w:pPr>
      <w:ins w:id="52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52 Akce pro každou nalezenou zranitelnost v nástroji Aikido</w:t>
        </w:r>
        <w:r>
          <w:rPr>
            <w:noProof/>
            <w:webHidden/>
          </w:rPr>
          <w:tab/>
        </w:r>
        <w:r>
          <w:rPr>
            <w:noProof/>
            <w:webHidden/>
          </w:rPr>
          <w:fldChar w:fldCharType="begin"/>
        </w:r>
        <w:r>
          <w:rPr>
            <w:noProof/>
            <w:webHidden/>
          </w:rPr>
          <w:instrText xml:space="preserve"> PAGEREF _Toc221174157 \h </w:instrText>
        </w:r>
        <w:r>
          <w:rPr>
            <w:noProof/>
            <w:webHidden/>
          </w:rPr>
        </w:r>
      </w:ins>
      <w:r>
        <w:rPr>
          <w:noProof/>
          <w:webHidden/>
        </w:rPr>
        <w:fldChar w:fldCharType="separate"/>
      </w:r>
      <w:ins w:id="521" w:author="Havelková Simona" w:date="2026-02-05T08:54:00Z">
        <w:r>
          <w:rPr>
            <w:noProof/>
            <w:webHidden/>
          </w:rPr>
          <w:t>64</w:t>
        </w:r>
        <w:r>
          <w:rPr>
            <w:noProof/>
            <w:webHidden/>
          </w:rPr>
          <w:fldChar w:fldCharType="end"/>
        </w:r>
        <w:r w:rsidRPr="006A6E1D">
          <w:rPr>
            <w:rStyle w:val="Hypertextovodkaz"/>
            <w:noProof/>
          </w:rPr>
          <w:fldChar w:fldCharType="end"/>
        </w:r>
      </w:ins>
    </w:p>
    <w:p w14:paraId="59A3A5DE" w14:textId="1DECBB35" w:rsidR="0030792F" w:rsidRDefault="0030792F">
      <w:pPr>
        <w:pStyle w:val="Seznamobrzk"/>
        <w:tabs>
          <w:tab w:val="right" w:leader="dot" w:pos="8210"/>
        </w:tabs>
        <w:rPr>
          <w:ins w:id="522" w:author="Havelková Simona" w:date="2026-02-05T08:54:00Z"/>
          <w:rFonts w:asciiTheme="minorHAnsi" w:eastAsiaTheme="minorEastAsia" w:hAnsiTheme="minorHAnsi" w:cstheme="minorBidi"/>
          <w:bCs w:val="0"/>
          <w:noProof/>
          <w:color w:val="auto"/>
          <w:sz w:val="22"/>
          <w:szCs w:val="22"/>
        </w:rPr>
      </w:pPr>
      <w:ins w:id="52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53 První formulář funkce pro skrytí zranitelnosti na určitou dobu</w:t>
        </w:r>
        <w:r>
          <w:rPr>
            <w:noProof/>
            <w:webHidden/>
          </w:rPr>
          <w:tab/>
        </w:r>
        <w:r>
          <w:rPr>
            <w:noProof/>
            <w:webHidden/>
          </w:rPr>
          <w:fldChar w:fldCharType="begin"/>
        </w:r>
        <w:r>
          <w:rPr>
            <w:noProof/>
            <w:webHidden/>
          </w:rPr>
          <w:instrText xml:space="preserve"> PAGEREF _Toc221174158 \h </w:instrText>
        </w:r>
        <w:r>
          <w:rPr>
            <w:noProof/>
            <w:webHidden/>
          </w:rPr>
        </w:r>
      </w:ins>
      <w:r>
        <w:rPr>
          <w:noProof/>
          <w:webHidden/>
        </w:rPr>
        <w:fldChar w:fldCharType="separate"/>
      </w:r>
      <w:ins w:id="524" w:author="Havelková Simona" w:date="2026-02-05T08:54:00Z">
        <w:r>
          <w:rPr>
            <w:noProof/>
            <w:webHidden/>
          </w:rPr>
          <w:t>65</w:t>
        </w:r>
        <w:r>
          <w:rPr>
            <w:noProof/>
            <w:webHidden/>
          </w:rPr>
          <w:fldChar w:fldCharType="end"/>
        </w:r>
        <w:r w:rsidRPr="006A6E1D">
          <w:rPr>
            <w:rStyle w:val="Hypertextovodkaz"/>
            <w:noProof/>
          </w:rPr>
          <w:fldChar w:fldCharType="end"/>
        </w:r>
      </w:ins>
    </w:p>
    <w:p w14:paraId="761F20B8" w14:textId="6FA04D7C" w:rsidR="0030792F" w:rsidRDefault="0030792F">
      <w:pPr>
        <w:pStyle w:val="Seznamobrzk"/>
        <w:tabs>
          <w:tab w:val="right" w:leader="dot" w:pos="8210"/>
        </w:tabs>
        <w:rPr>
          <w:ins w:id="525" w:author="Havelková Simona" w:date="2026-02-05T08:54:00Z"/>
          <w:rFonts w:asciiTheme="minorHAnsi" w:eastAsiaTheme="minorEastAsia" w:hAnsiTheme="minorHAnsi" w:cstheme="minorBidi"/>
          <w:bCs w:val="0"/>
          <w:noProof/>
          <w:color w:val="auto"/>
          <w:sz w:val="22"/>
          <w:szCs w:val="22"/>
        </w:rPr>
      </w:pPr>
      <w:ins w:id="52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54 Druhý formulář funkce pro skrytí zranitelnosti na určitou dobu</w:t>
        </w:r>
        <w:r>
          <w:rPr>
            <w:noProof/>
            <w:webHidden/>
          </w:rPr>
          <w:tab/>
        </w:r>
        <w:r>
          <w:rPr>
            <w:noProof/>
            <w:webHidden/>
          </w:rPr>
          <w:fldChar w:fldCharType="begin"/>
        </w:r>
        <w:r>
          <w:rPr>
            <w:noProof/>
            <w:webHidden/>
          </w:rPr>
          <w:instrText xml:space="preserve"> PAGEREF _Toc221174159 \h </w:instrText>
        </w:r>
        <w:r>
          <w:rPr>
            <w:noProof/>
            <w:webHidden/>
          </w:rPr>
        </w:r>
      </w:ins>
      <w:r>
        <w:rPr>
          <w:noProof/>
          <w:webHidden/>
        </w:rPr>
        <w:fldChar w:fldCharType="separate"/>
      </w:r>
      <w:ins w:id="527" w:author="Havelková Simona" w:date="2026-02-05T08:54:00Z">
        <w:r>
          <w:rPr>
            <w:noProof/>
            <w:webHidden/>
          </w:rPr>
          <w:t>66</w:t>
        </w:r>
        <w:r>
          <w:rPr>
            <w:noProof/>
            <w:webHidden/>
          </w:rPr>
          <w:fldChar w:fldCharType="end"/>
        </w:r>
        <w:r w:rsidRPr="006A6E1D">
          <w:rPr>
            <w:rStyle w:val="Hypertextovodkaz"/>
            <w:noProof/>
          </w:rPr>
          <w:fldChar w:fldCharType="end"/>
        </w:r>
      </w:ins>
    </w:p>
    <w:p w14:paraId="23372257" w14:textId="5CC3D5B1" w:rsidR="0030792F" w:rsidRDefault="0030792F">
      <w:pPr>
        <w:pStyle w:val="Seznamobrzk"/>
        <w:tabs>
          <w:tab w:val="right" w:leader="dot" w:pos="8210"/>
        </w:tabs>
        <w:rPr>
          <w:ins w:id="528" w:author="Havelková Simona" w:date="2026-02-05T08:54:00Z"/>
          <w:rFonts w:asciiTheme="minorHAnsi" w:eastAsiaTheme="minorEastAsia" w:hAnsiTheme="minorHAnsi" w:cstheme="minorBidi"/>
          <w:bCs w:val="0"/>
          <w:noProof/>
          <w:color w:val="auto"/>
          <w:sz w:val="22"/>
          <w:szCs w:val="22"/>
        </w:rPr>
      </w:pPr>
      <w:ins w:id="52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55 Formulář pro změnu úrovně závažnosti nalezené zranitelnosti</w:t>
        </w:r>
        <w:r>
          <w:rPr>
            <w:noProof/>
            <w:webHidden/>
          </w:rPr>
          <w:tab/>
        </w:r>
        <w:r>
          <w:rPr>
            <w:noProof/>
            <w:webHidden/>
          </w:rPr>
          <w:fldChar w:fldCharType="begin"/>
        </w:r>
        <w:r>
          <w:rPr>
            <w:noProof/>
            <w:webHidden/>
          </w:rPr>
          <w:instrText xml:space="preserve"> PAGEREF _Toc221174160 \h </w:instrText>
        </w:r>
        <w:r>
          <w:rPr>
            <w:noProof/>
            <w:webHidden/>
          </w:rPr>
        </w:r>
      </w:ins>
      <w:r>
        <w:rPr>
          <w:noProof/>
          <w:webHidden/>
        </w:rPr>
        <w:fldChar w:fldCharType="separate"/>
      </w:r>
      <w:ins w:id="530" w:author="Havelková Simona" w:date="2026-02-05T08:54:00Z">
        <w:r>
          <w:rPr>
            <w:noProof/>
            <w:webHidden/>
          </w:rPr>
          <w:t>67</w:t>
        </w:r>
        <w:r>
          <w:rPr>
            <w:noProof/>
            <w:webHidden/>
          </w:rPr>
          <w:fldChar w:fldCharType="end"/>
        </w:r>
        <w:r w:rsidRPr="006A6E1D">
          <w:rPr>
            <w:rStyle w:val="Hypertextovodkaz"/>
            <w:noProof/>
          </w:rPr>
          <w:fldChar w:fldCharType="end"/>
        </w:r>
      </w:ins>
    </w:p>
    <w:p w14:paraId="152D21E0" w14:textId="6D6E9E78" w:rsidR="0030792F" w:rsidRDefault="0030792F">
      <w:pPr>
        <w:pStyle w:val="Seznamobrzk"/>
        <w:tabs>
          <w:tab w:val="right" w:leader="dot" w:pos="8210"/>
        </w:tabs>
        <w:rPr>
          <w:ins w:id="531" w:author="Havelková Simona" w:date="2026-02-05T08:54:00Z"/>
          <w:rFonts w:asciiTheme="minorHAnsi" w:eastAsiaTheme="minorEastAsia" w:hAnsiTheme="minorHAnsi" w:cstheme="minorBidi"/>
          <w:bCs w:val="0"/>
          <w:noProof/>
          <w:color w:val="auto"/>
          <w:sz w:val="22"/>
          <w:szCs w:val="22"/>
        </w:rPr>
      </w:pPr>
      <w:ins w:id="53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56 Graf toku dat zranitelnosti s vysokou závažností</w:t>
        </w:r>
        <w:r>
          <w:rPr>
            <w:noProof/>
            <w:webHidden/>
          </w:rPr>
          <w:tab/>
        </w:r>
        <w:r>
          <w:rPr>
            <w:noProof/>
            <w:webHidden/>
          </w:rPr>
          <w:fldChar w:fldCharType="begin"/>
        </w:r>
        <w:r>
          <w:rPr>
            <w:noProof/>
            <w:webHidden/>
          </w:rPr>
          <w:instrText xml:space="preserve"> PAGEREF _Toc221174161 \h </w:instrText>
        </w:r>
        <w:r>
          <w:rPr>
            <w:noProof/>
            <w:webHidden/>
          </w:rPr>
        </w:r>
      </w:ins>
      <w:r>
        <w:rPr>
          <w:noProof/>
          <w:webHidden/>
        </w:rPr>
        <w:fldChar w:fldCharType="separate"/>
      </w:r>
      <w:ins w:id="533" w:author="Havelková Simona" w:date="2026-02-05T08:54:00Z">
        <w:r>
          <w:rPr>
            <w:noProof/>
            <w:webHidden/>
          </w:rPr>
          <w:t>68</w:t>
        </w:r>
        <w:r>
          <w:rPr>
            <w:noProof/>
            <w:webHidden/>
          </w:rPr>
          <w:fldChar w:fldCharType="end"/>
        </w:r>
        <w:r w:rsidRPr="006A6E1D">
          <w:rPr>
            <w:rStyle w:val="Hypertextovodkaz"/>
            <w:noProof/>
          </w:rPr>
          <w:fldChar w:fldCharType="end"/>
        </w:r>
      </w:ins>
    </w:p>
    <w:p w14:paraId="7F793FAD" w14:textId="7B81A9DD" w:rsidR="0030792F" w:rsidRDefault="0030792F">
      <w:pPr>
        <w:pStyle w:val="Seznamobrzk"/>
        <w:tabs>
          <w:tab w:val="right" w:leader="dot" w:pos="8210"/>
        </w:tabs>
        <w:rPr>
          <w:ins w:id="534" w:author="Havelková Simona" w:date="2026-02-05T08:54:00Z"/>
          <w:rFonts w:asciiTheme="minorHAnsi" w:eastAsiaTheme="minorEastAsia" w:hAnsiTheme="minorHAnsi" w:cstheme="minorBidi"/>
          <w:bCs w:val="0"/>
          <w:noProof/>
          <w:color w:val="auto"/>
          <w:sz w:val="22"/>
          <w:szCs w:val="22"/>
        </w:rPr>
      </w:pPr>
      <w:ins w:id="53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57 Část kódu obsahující zranitelnost vysoké závažnosti</w:t>
        </w:r>
        <w:r>
          <w:rPr>
            <w:noProof/>
            <w:webHidden/>
          </w:rPr>
          <w:tab/>
        </w:r>
        <w:r>
          <w:rPr>
            <w:noProof/>
            <w:webHidden/>
          </w:rPr>
          <w:fldChar w:fldCharType="begin"/>
        </w:r>
        <w:r>
          <w:rPr>
            <w:noProof/>
            <w:webHidden/>
          </w:rPr>
          <w:instrText xml:space="preserve"> PAGEREF _Toc221174162 \h </w:instrText>
        </w:r>
        <w:r>
          <w:rPr>
            <w:noProof/>
            <w:webHidden/>
          </w:rPr>
        </w:r>
      </w:ins>
      <w:r>
        <w:rPr>
          <w:noProof/>
          <w:webHidden/>
        </w:rPr>
        <w:fldChar w:fldCharType="separate"/>
      </w:r>
      <w:ins w:id="536" w:author="Havelková Simona" w:date="2026-02-05T08:54:00Z">
        <w:r>
          <w:rPr>
            <w:noProof/>
            <w:webHidden/>
          </w:rPr>
          <w:t>68</w:t>
        </w:r>
        <w:r>
          <w:rPr>
            <w:noProof/>
            <w:webHidden/>
          </w:rPr>
          <w:fldChar w:fldCharType="end"/>
        </w:r>
        <w:r w:rsidRPr="006A6E1D">
          <w:rPr>
            <w:rStyle w:val="Hypertextovodkaz"/>
            <w:noProof/>
          </w:rPr>
          <w:fldChar w:fldCharType="end"/>
        </w:r>
      </w:ins>
    </w:p>
    <w:p w14:paraId="698CBD9E" w14:textId="45D65F1F" w:rsidR="0030792F" w:rsidRDefault="0030792F">
      <w:pPr>
        <w:pStyle w:val="Seznamobrzk"/>
        <w:tabs>
          <w:tab w:val="right" w:leader="dot" w:pos="8210"/>
        </w:tabs>
        <w:rPr>
          <w:ins w:id="537" w:author="Havelková Simona" w:date="2026-02-05T08:54:00Z"/>
          <w:rFonts w:asciiTheme="minorHAnsi" w:eastAsiaTheme="minorEastAsia" w:hAnsiTheme="minorHAnsi" w:cstheme="minorBidi"/>
          <w:bCs w:val="0"/>
          <w:noProof/>
          <w:color w:val="auto"/>
          <w:sz w:val="22"/>
          <w:szCs w:val="22"/>
        </w:rPr>
      </w:pPr>
      <w:ins w:id="53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58 Způsob, jakým lze opravit danou zranitelnost</w:t>
        </w:r>
        <w:r>
          <w:rPr>
            <w:noProof/>
            <w:webHidden/>
          </w:rPr>
          <w:tab/>
        </w:r>
        <w:r>
          <w:rPr>
            <w:noProof/>
            <w:webHidden/>
          </w:rPr>
          <w:fldChar w:fldCharType="begin"/>
        </w:r>
        <w:r>
          <w:rPr>
            <w:noProof/>
            <w:webHidden/>
          </w:rPr>
          <w:instrText xml:space="preserve"> PAGEREF _Toc221174163 \h </w:instrText>
        </w:r>
        <w:r>
          <w:rPr>
            <w:noProof/>
            <w:webHidden/>
          </w:rPr>
        </w:r>
      </w:ins>
      <w:r>
        <w:rPr>
          <w:noProof/>
          <w:webHidden/>
        </w:rPr>
        <w:fldChar w:fldCharType="separate"/>
      </w:r>
      <w:ins w:id="539" w:author="Havelková Simona" w:date="2026-02-05T08:54:00Z">
        <w:r>
          <w:rPr>
            <w:noProof/>
            <w:webHidden/>
          </w:rPr>
          <w:t>69</w:t>
        </w:r>
        <w:r>
          <w:rPr>
            <w:noProof/>
            <w:webHidden/>
          </w:rPr>
          <w:fldChar w:fldCharType="end"/>
        </w:r>
        <w:r w:rsidRPr="006A6E1D">
          <w:rPr>
            <w:rStyle w:val="Hypertextovodkaz"/>
            <w:noProof/>
          </w:rPr>
          <w:fldChar w:fldCharType="end"/>
        </w:r>
      </w:ins>
    </w:p>
    <w:p w14:paraId="57533448" w14:textId="35B8BD3B" w:rsidR="0030792F" w:rsidRDefault="0030792F">
      <w:pPr>
        <w:pStyle w:val="Seznamobrzk"/>
        <w:tabs>
          <w:tab w:val="right" w:leader="dot" w:pos="8210"/>
        </w:tabs>
        <w:rPr>
          <w:ins w:id="540" w:author="Havelková Simona" w:date="2026-02-05T08:54:00Z"/>
          <w:rFonts w:asciiTheme="minorHAnsi" w:eastAsiaTheme="minorEastAsia" w:hAnsiTheme="minorHAnsi" w:cstheme="minorBidi"/>
          <w:bCs w:val="0"/>
          <w:noProof/>
          <w:color w:val="auto"/>
          <w:sz w:val="22"/>
          <w:szCs w:val="22"/>
        </w:rPr>
      </w:pPr>
      <w:ins w:id="54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59 Výběr definice nového kódu v SonarQube</w:t>
        </w:r>
        <w:r>
          <w:rPr>
            <w:noProof/>
            <w:webHidden/>
          </w:rPr>
          <w:tab/>
        </w:r>
        <w:r>
          <w:rPr>
            <w:noProof/>
            <w:webHidden/>
          </w:rPr>
          <w:fldChar w:fldCharType="begin"/>
        </w:r>
        <w:r>
          <w:rPr>
            <w:noProof/>
            <w:webHidden/>
          </w:rPr>
          <w:instrText xml:space="preserve"> PAGEREF _Toc221174164 \h </w:instrText>
        </w:r>
        <w:r>
          <w:rPr>
            <w:noProof/>
            <w:webHidden/>
          </w:rPr>
        </w:r>
      </w:ins>
      <w:r>
        <w:rPr>
          <w:noProof/>
          <w:webHidden/>
        </w:rPr>
        <w:fldChar w:fldCharType="separate"/>
      </w:r>
      <w:ins w:id="542" w:author="Havelková Simona" w:date="2026-02-05T08:54:00Z">
        <w:r>
          <w:rPr>
            <w:noProof/>
            <w:webHidden/>
          </w:rPr>
          <w:t>70</w:t>
        </w:r>
        <w:r>
          <w:rPr>
            <w:noProof/>
            <w:webHidden/>
          </w:rPr>
          <w:fldChar w:fldCharType="end"/>
        </w:r>
        <w:r w:rsidRPr="006A6E1D">
          <w:rPr>
            <w:rStyle w:val="Hypertextovodkaz"/>
            <w:noProof/>
          </w:rPr>
          <w:fldChar w:fldCharType="end"/>
        </w:r>
      </w:ins>
    </w:p>
    <w:p w14:paraId="2E099EDA" w14:textId="4361E68D" w:rsidR="0030792F" w:rsidRDefault="0030792F">
      <w:pPr>
        <w:pStyle w:val="Seznamobrzk"/>
        <w:tabs>
          <w:tab w:val="right" w:leader="dot" w:pos="8210"/>
        </w:tabs>
        <w:rPr>
          <w:ins w:id="543" w:author="Havelková Simona" w:date="2026-02-05T08:54:00Z"/>
          <w:rFonts w:asciiTheme="minorHAnsi" w:eastAsiaTheme="minorEastAsia" w:hAnsiTheme="minorHAnsi" w:cstheme="minorBidi"/>
          <w:bCs w:val="0"/>
          <w:noProof/>
          <w:color w:val="auto"/>
          <w:sz w:val="22"/>
          <w:szCs w:val="22"/>
        </w:rPr>
      </w:pPr>
      <w:ins w:id="54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60 Náhled zranitelností a ostatní metriky v SonarQube</w:t>
        </w:r>
        <w:r>
          <w:rPr>
            <w:noProof/>
            <w:webHidden/>
          </w:rPr>
          <w:tab/>
        </w:r>
        <w:r>
          <w:rPr>
            <w:noProof/>
            <w:webHidden/>
          </w:rPr>
          <w:fldChar w:fldCharType="begin"/>
        </w:r>
        <w:r>
          <w:rPr>
            <w:noProof/>
            <w:webHidden/>
          </w:rPr>
          <w:instrText xml:space="preserve"> PAGEREF _Toc221174165 \h </w:instrText>
        </w:r>
        <w:r>
          <w:rPr>
            <w:noProof/>
            <w:webHidden/>
          </w:rPr>
        </w:r>
      </w:ins>
      <w:r>
        <w:rPr>
          <w:noProof/>
          <w:webHidden/>
        </w:rPr>
        <w:fldChar w:fldCharType="separate"/>
      </w:r>
      <w:ins w:id="545" w:author="Havelková Simona" w:date="2026-02-05T08:54:00Z">
        <w:r>
          <w:rPr>
            <w:noProof/>
            <w:webHidden/>
          </w:rPr>
          <w:t>71</w:t>
        </w:r>
        <w:r>
          <w:rPr>
            <w:noProof/>
            <w:webHidden/>
          </w:rPr>
          <w:fldChar w:fldCharType="end"/>
        </w:r>
        <w:r w:rsidRPr="006A6E1D">
          <w:rPr>
            <w:rStyle w:val="Hypertextovodkaz"/>
            <w:noProof/>
          </w:rPr>
          <w:fldChar w:fldCharType="end"/>
        </w:r>
      </w:ins>
    </w:p>
    <w:p w14:paraId="421FCBDD" w14:textId="596D0AB5" w:rsidR="0030792F" w:rsidRDefault="0030792F">
      <w:pPr>
        <w:pStyle w:val="Seznamobrzk"/>
        <w:tabs>
          <w:tab w:val="right" w:leader="dot" w:pos="8210"/>
        </w:tabs>
        <w:rPr>
          <w:ins w:id="546" w:author="Havelková Simona" w:date="2026-02-05T08:54:00Z"/>
          <w:rFonts w:asciiTheme="minorHAnsi" w:eastAsiaTheme="minorEastAsia" w:hAnsiTheme="minorHAnsi" w:cstheme="minorBidi"/>
          <w:bCs w:val="0"/>
          <w:noProof/>
          <w:color w:val="auto"/>
          <w:sz w:val="22"/>
          <w:szCs w:val="22"/>
        </w:rPr>
      </w:pPr>
      <w:ins w:id="54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61 Náhled jedné z nalezených zranitelností v SonarQube</w:t>
        </w:r>
        <w:r>
          <w:rPr>
            <w:noProof/>
            <w:webHidden/>
          </w:rPr>
          <w:tab/>
        </w:r>
        <w:r>
          <w:rPr>
            <w:noProof/>
            <w:webHidden/>
          </w:rPr>
          <w:fldChar w:fldCharType="begin"/>
        </w:r>
        <w:r>
          <w:rPr>
            <w:noProof/>
            <w:webHidden/>
          </w:rPr>
          <w:instrText xml:space="preserve"> PAGEREF _Toc221174166 \h </w:instrText>
        </w:r>
        <w:r>
          <w:rPr>
            <w:noProof/>
            <w:webHidden/>
          </w:rPr>
        </w:r>
      </w:ins>
      <w:r>
        <w:rPr>
          <w:noProof/>
          <w:webHidden/>
        </w:rPr>
        <w:fldChar w:fldCharType="separate"/>
      </w:r>
      <w:ins w:id="548" w:author="Havelková Simona" w:date="2026-02-05T08:54:00Z">
        <w:r>
          <w:rPr>
            <w:noProof/>
            <w:webHidden/>
          </w:rPr>
          <w:t>72</w:t>
        </w:r>
        <w:r>
          <w:rPr>
            <w:noProof/>
            <w:webHidden/>
          </w:rPr>
          <w:fldChar w:fldCharType="end"/>
        </w:r>
        <w:r w:rsidRPr="006A6E1D">
          <w:rPr>
            <w:rStyle w:val="Hypertextovodkaz"/>
            <w:noProof/>
          </w:rPr>
          <w:fldChar w:fldCharType="end"/>
        </w:r>
      </w:ins>
    </w:p>
    <w:p w14:paraId="58DCBFBD" w14:textId="4A8F1499" w:rsidR="0030792F" w:rsidRDefault="0030792F">
      <w:pPr>
        <w:pStyle w:val="Seznamobrzk"/>
        <w:tabs>
          <w:tab w:val="right" w:leader="dot" w:pos="8210"/>
        </w:tabs>
        <w:rPr>
          <w:ins w:id="549" w:author="Havelková Simona" w:date="2026-02-05T08:54:00Z"/>
          <w:rFonts w:asciiTheme="minorHAnsi" w:eastAsiaTheme="minorEastAsia" w:hAnsiTheme="minorHAnsi" w:cstheme="minorBidi"/>
          <w:bCs w:val="0"/>
          <w:noProof/>
          <w:color w:val="auto"/>
          <w:sz w:val="22"/>
          <w:szCs w:val="22"/>
        </w:rPr>
      </w:pPr>
      <w:ins w:id="55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62 Menu pro změnu statusu zranitelnosti v SonarQube</w:t>
        </w:r>
        <w:r>
          <w:rPr>
            <w:noProof/>
            <w:webHidden/>
          </w:rPr>
          <w:tab/>
        </w:r>
        <w:r>
          <w:rPr>
            <w:noProof/>
            <w:webHidden/>
          </w:rPr>
          <w:fldChar w:fldCharType="begin"/>
        </w:r>
        <w:r>
          <w:rPr>
            <w:noProof/>
            <w:webHidden/>
          </w:rPr>
          <w:instrText xml:space="preserve"> PAGEREF _Toc221174167 \h </w:instrText>
        </w:r>
        <w:r>
          <w:rPr>
            <w:noProof/>
            <w:webHidden/>
          </w:rPr>
        </w:r>
      </w:ins>
      <w:r>
        <w:rPr>
          <w:noProof/>
          <w:webHidden/>
        </w:rPr>
        <w:fldChar w:fldCharType="separate"/>
      </w:r>
      <w:ins w:id="551" w:author="Havelková Simona" w:date="2026-02-05T08:54:00Z">
        <w:r>
          <w:rPr>
            <w:noProof/>
            <w:webHidden/>
          </w:rPr>
          <w:t>73</w:t>
        </w:r>
        <w:r>
          <w:rPr>
            <w:noProof/>
            <w:webHidden/>
          </w:rPr>
          <w:fldChar w:fldCharType="end"/>
        </w:r>
        <w:r w:rsidRPr="006A6E1D">
          <w:rPr>
            <w:rStyle w:val="Hypertextovodkaz"/>
            <w:noProof/>
          </w:rPr>
          <w:fldChar w:fldCharType="end"/>
        </w:r>
      </w:ins>
    </w:p>
    <w:p w14:paraId="27B4A96D" w14:textId="05F83016" w:rsidR="0030792F" w:rsidRDefault="0030792F">
      <w:pPr>
        <w:pStyle w:val="Seznamobrzk"/>
        <w:tabs>
          <w:tab w:val="right" w:leader="dot" w:pos="8210"/>
        </w:tabs>
        <w:rPr>
          <w:ins w:id="552" w:author="Havelková Simona" w:date="2026-02-05T08:54:00Z"/>
          <w:rFonts w:asciiTheme="minorHAnsi" w:eastAsiaTheme="minorEastAsia" w:hAnsiTheme="minorHAnsi" w:cstheme="minorBidi"/>
          <w:bCs w:val="0"/>
          <w:noProof/>
          <w:color w:val="auto"/>
          <w:sz w:val="22"/>
          <w:szCs w:val="22"/>
        </w:rPr>
      </w:pPr>
      <w:ins w:id="55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63 Kritická zranitelnost nalezená nástrojem SonarQube</w:t>
        </w:r>
        <w:r>
          <w:rPr>
            <w:noProof/>
            <w:webHidden/>
          </w:rPr>
          <w:tab/>
        </w:r>
        <w:r>
          <w:rPr>
            <w:noProof/>
            <w:webHidden/>
          </w:rPr>
          <w:fldChar w:fldCharType="begin"/>
        </w:r>
        <w:r>
          <w:rPr>
            <w:noProof/>
            <w:webHidden/>
          </w:rPr>
          <w:instrText xml:space="preserve"> PAGEREF _Toc221174168 \h </w:instrText>
        </w:r>
        <w:r>
          <w:rPr>
            <w:noProof/>
            <w:webHidden/>
          </w:rPr>
        </w:r>
      </w:ins>
      <w:r>
        <w:rPr>
          <w:noProof/>
          <w:webHidden/>
        </w:rPr>
        <w:fldChar w:fldCharType="separate"/>
      </w:r>
      <w:ins w:id="554" w:author="Havelková Simona" w:date="2026-02-05T08:54:00Z">
        <w:r>
          <w:rPr>
            <w:noProof/>
            <w:webHidden/>
          </w:rPr>
          <w:t>74</w:t>
        </w:r>
        <w:r>
          <w:rPr>
            <w:noProof/>
            <w:webHidden/>
          </w:rPr>
          <w:fldChar w:fldCharType="end"/>
        </w:r>
        <w:r w:rsidRPr="006A6E1D">
          <w:rPr>
            <w:rStyle w:val="Hypertextovodkaz"/>
            <w:noProof/>
          </w:rPr>
          <w:fldChar w:fldCharType="end"/>
        </w:r>
      </w:ins>
    </w:p>
    <w:p w14:paraId="58D4866D" w14:textId="10A35260" w:rsidR="0030792F" w:rsidRDefault="0030792F">
      <w:pPr>
        <w:pStyle w:val="Seznamobrzk"/>
        <w:tabs>
          <w:tab w:val="right" w:leader="dot" w:pos="8210"/>
        </w:tabs>
        <w:rPr>
          <w:ins w:id="555" w:author="Havelková Simona" w:date="2026-02-05T08:54:00Z"/>
          <w:rFonts w:asciiTheme="minorHAnsi" w:eastAsiaTheme="minorEastAsia" w:hAnsiTheme="minorHAnsi" w:cstheme="minorBidi"/>
          <w:bCs w:val="0"/>
          <w:noProof/>
          <w:color w:val="auto"/>
          <w:sz w:val="22"/>
          <w:szCs w:val="22"/>
        </w:rPr>
      </w:pPr>
      <w:ins w:id="55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64 Vysvětlení, proč je daná zranitelnost problém</w:t>
        </w:r>
        <w:r>
          <w:rPr>
            <w:noProof/>
            <w:webHidden/>
          </w:rPr>
          <w:tab/>
        </w:r>
        <w:r>
          <w:rPr>
            <w:noProof/>
            <w:webHidden/>
          </w:rPr>
          <w:fldChar w:fldCharType="begin"/>
        </w:r>
        <w:r>
          <w:rPr>
            <w:noProof/>
            <w:webHidden/>
          </w:rPr>
          <w:instrText xml:space="preserve"> PAGEREF _Toc221174169 \h </w:instrText>
        </w:r>
        <w:r>
          <w:rPr>
            <w:noProof/>
            <w:webHidden/>
          </w:rPr>
        </w:r>
      </w:ins>
      <w:r>
        <w:rPr>
          <w:noProof/>
          <w:webHidden/>
        </w:rPr>
        <w:fldChar w:fldCharType="separate"/>
      </w:r>
      <w:ins w:id="557" w:author="Havelková Simona" w:date="2026-02-05T08:54:00Z">
        <w:r>
          <w:rPr>
            <w:noProof/>
            <w:webHidden/>
          </w:rPr>
          <w:t>75</w:t>
        </w:r>
        <w:r>
          <w:rPr>
            <w:noProof/>
            <w:webHidden/>
          </w:rPr>
          <w:fldChar w:fldCharType="end"/>
        </w:r>
        <w:r w:rsidRPr="006A6E1D">
          <w:rPr>
            <w:rStyle w:val="Hypertextovodkaz"/>
            <w:noProof/>
          </w:rPr>
          <w:fldChar w:fldCharType="end"/>
        </w:r>
      </w:ins>
    </w:p>
    <w:p w14:paraId="6C35D68A" w14:textId="04E81420" w:rsidR="0030792F" w:rsidRDefault="0030792F">
      <w:pPr>
        <w:pStyle w:val="Seznamobrzk"/>
        <w:tabs>
          <w:tab w:val="right" w:leader="dot" w:pos="8210"/>
        </w:tabs>
        <w:rPr>
          <w:ins w:id="558" w:author="Havelková Simona" w:date="2026-02-05T08:54:00Z"/>
          <w:rFonts w:asciiTheme="minorHAnsi" w:eastAsiaTheme="minorEastAsia" w:hAnsiTheme="minorHAnsi" w:cstheme="minorBidi"/>
          <w:bCs w:val="0"/>
          <w:noProof/>
          <w:color w:val="auto"/>
          <w:sz w:val="22"/>
          <w:szCs w:val="22"/>
        </w:rPr>
      </w:pPr>
      <w:ins w:id="55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65 Příklad nevyhovujícího kódu</w:t>
        </w:r>
        <w:r>
          <w:rPr>
            <w:noProof/>
            <w:webHidden/>
          </w:rPr>
          <w:tab/>
        </w:r>
        <w:r>
          <w:rPr>
            <w:noProof/>
            <w:webHidden/>
          </w:rPr>
          <w:fldChar w:fldCharType="begin"/>
        </w:r>
        <w:r>
          <w:rPr>
            <w:noProof/>
            <w:webHidden/>
          </w:rPr>
          <w:instrText xml:space="preserve"> PAGEREF _Toc221174170 \h </w:instrText>
        </w:r>
        <w:r>
          <w:rPr>
            <w:noProof/>
            <w:webHidden/>
          </w:rPr>
        </w:r>
      </w:ins>
      <w:r>
        <w:rPr>
          <w:noProof/>
          <w:webHidden/>
        </w:rPr>
        <w:fldChar w:fldCharType="separate"/>
      </w:r>
      <w:ins w:id="560" w:author="Havelková Simona" w:date="2026-02-05T08:54:00Z">
        <w:r>
          <w:rPr>
            <w:noProof/>
            <w:webHidden/>
          </w:rPr>
          <w:t>75</w:t>
        </w:r>
        <w:r>
          <w:rPr>
            <w:noProof/>
            <w:webHidden/>
          </w:rPr>
          <w:fldChar w:fldCharType="end"/>
        </w:r>
        <w:r w:rsidRPr="006A6E1D">
          <w:rPr>
            <w:rStyle w:val="Hypertextovodkaz"/>
            <w:noProof/>
          </w:rPr>
          <w:fldChar w:fldCharType="end"/>
        </w:r>
      </w:ins>
    </w:p>
    <w:p w14:paraId="68746F41" w14:textId="2FCBCC5C" w:rsidR="0030792F" w:rsidRDefault="0030792F">
      <w:pPr>
        <w:pStyle w:val="Seznamobrzk"/>
        <w:tabs>
          <w:tab w:val="right" w:leader="dot" w:pos="8210"/>
        </w:tabs>
        <w:rPr>
          <w:ins w:id="561" w:author="Havelková Simona" w:date="2026-02-05T08:54:00Z"/>
          <w:rFonts w:asciiTheme="minorHAnsi" w:eastAsiaTheme="minorEastAsia" w:hAnsiTheme="minorHAnsi" w:cstheme="minorBidi"/>
          <w:bCs w:val="0"/>
          <w:noProof/>
          <w:color w:val="auto"/>
          <w:sz w:val="22"/>
          <w:szCs w:val="22"/>
        </w:rPr>
      </w:pPr>
      <w:ins w:id="56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66 Řešení pro příklad nevyhovujícího kódu</w:t>
        </w:r>
        <w:r>
          <w:rPr>
            <w:noProof/>
            <w:webHidden/>
          </w:rPr>
          <w:tab/>
        </w:r>
        <w:r>
          <w:rPr>
            <w:noProof/>
            <w:webHidden/>
          </w:rPr>
          <w:fldChar w:fldCharType="begin"/>
        </w:r>
        <w:r>
          <w:rPr>
            <w:noProof/>
            <w:webHidden/>
          </w:rPr>
          <w:instrText xml:space="preserve"> PAGEREF _Toc221174171 \h </w:instrText>
        </w:r>
        <w:r>
          <w:rPr>
            <w:noProof/>
            <w:webHidden/>
          </w:rPr>
        </w:r>
      </w:ins>
      <w:r>
        <w:rPr>
          <w:noProof/>
          <w:webHidden/>
        </w:rPr>
        <w:fldChar w:fldCharType="separate"/>
      </w:r>
      <w:ins w:id="563" w:author="Havelková Simona" w:date="2026-02-05T08:54:00Z">
        <w:r>
          <w:rPr>
            <w:noProof/>
            <w:webHidden/>
          </w:rPr>
          <w:t>76</w:t>
        </w:r>
        <w:r>
          <w:rPr>
            <w:noProof/>
            <w:webHidden/>
          </w:rPr>
          <w:fldChar w:fldCharType="end"/>
        </w:r>
        <w:r w:rsidRPr="006A6E1D">
          <w:rPr>
            <w:rStyle w:val="Hypertextovodkaz"/>
            <w:noProof/>
          </w:rPr>
          <w:fldChar w:fldCharType="end"/>
        </w:r>
      </w:ins>
    </w:p>
    <w:p w14:paraId="55DD0C05" w14:textId="26A7E30C" w:rsidR="0030792F" w:rsidRDefault="0030792F">
      <w:pPr>
        <w:pStyle w:val="Seznamobrzk"/>
        <w:tabs>
          <w:tab w:val="right" w:leader="dot" w:pos="8210"/>
        </w:tabs>
        <w:rPr>
          <w:ins w:id="564" w:author="Havelková Simona" w:date="2026-02-05T08:54:00Z"/>
          <w:rFonts w:asciiTheme="minorHAnsi" w:eastAsiaTheme="minorEastAsia" w:hAnsiTheme="minorHAnsi" w:cstheme="minorBidi"/>
          <w:bCs w:val="0"/>
          <w:noProof/>
          <w:color w:val="auto"/>
          <w:sz w:val="22"/>
          <w:szCs w:val="22"/>
        </w:rPr>
      </w:pPr>
      <w:ins w:id="56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67 Sekce „Activity“ dané zranitelnosti v SonarQube</w:t>
        </w:r>
        <w:r>
          <w:rPr>
            <w:noProof/>
            <w:webHidden/>
          </w:rPr>
          <w:tab/>
        </w:r>
        <w:r>
          <w:rPr>
            <w:noProof/>
            <w:webHidden/>
          </w:rPr>
          <w:fldChar w:fldCharType="begin"/>
        </w:r>
        <w:r>
          <w:rPr>
            <w:noProof/>
            <w:webHidden/>
          </w:rPr>
          <w:instrText xml:space="preserve"> PAGEREF _Toc221174172 \h </w:instrText>
        </w:r>
        <w:r>
          <w:rPr>
            <w:noProof/>
            <w:webHidden/>
          </w:rPr>
        </w:r>
      </w:ins>
      <w:r>
        <w:rPr>
          <w:noProof/>
          <w:webHidden/>
        </w:rPr>
        <w:fldChar w:fldCharType="separate"/>
      </w:r>
      <w:ins w:id="566" w:author="Havelková Simona" w:date="2026-02-05T08:54:00Z">
        <w:r>
          <w:rPr>
            <w:noProof/>
            <w:webHidden/>
          </w:rPr>
          <w:t>76</w:t>
        </w:r>
        <w:r>
          <w:rPr>
            <w:noProof/>
            <w:webHidden/>
          </w:rPr>
          <w:fldChar w:fldCharType="end"/>
        </w:r>
        <w:r w:rsidRPr="006A6E1D">
          <w:rPr>
            <w:rStyle w:val="Hypertextovodkaz"/>
            <w:noProof/>
          </w:rPr>
          <w:fldChar w:fldCharType="end"/>
        </w:r>
      </w:ins>
    </w:p>
    <w:p w14:paraId="1C22FBE1" w14:textId="0AC0C904" w:rsidR="0030792F" w:rsidRDefault="0030792F">
      <w:pPr>
        <w:pStyle w:val="Seznamobrzk"/>
        <w:tabs>
          <w:tab w:val="right" w:leader="dot" w:pos="8210"/>
        </w:tabs>
        <w:rPr>
          <w:ins w:id="567" w:author="Havelková Simona" w:date="2026-02-05T08:54:00Z"/>
          <w:rFonts w:asciiTheme="minorHAnsi" w:eastAsiaTheme="minorEastAsia" w:hAnsiTheme="minorHAnsi" w:cstheme="minorBidi"/>
          <w:bCs w:val="0"/>
          <w:noProof/>
          <w:color w:val="auto"/>
          <w:sz w:val="22"/>
          <w:szCs w:val="22"/>
        </w:rPr>
      </w:pPr>
      <w:ins w:id="56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68 Nabízené odkazy pro zjištění více informací k dané zranitelnosti</w:t>
        </w:r>
        <w:r>
          <w:rPr>
            <w:noProof/>
            <w:webHidden/>
          </w:rPr>
          <w:tab/>
        </w:r>
        <w:r>
          <w:rPr>
            <w:noProof/>
            <w:webHidden/>
          </w:rPr>
          <w:fldChar w:fldCharType="begin"/>
        </w:r>
        <w:r>
          <w:rPr>
            <w:noProof/>
            <w:webHidden/>
          </w:rPr>
          <w:instrText xml:space="preserve"> PAGEREF _Toc221174173 \h </w:instrText>
        </w:r>
        <w:r>
          <w:rPr>
            <w:noProof/>
            <w:webHidden/>
          </w:rPr>
        </w:r>
      </w:ins>
      <w:r>
        <w:rPr>
          <w:noProof/>
          <w:webHidden/>
        </w:rPr>
        <w:fldChar w:fldCharType="separate"/>
      </w:r>
      <w:ins w:id="569" w:author="Havelková Simona" w:date="2026-02-05T08:54:00Z">
        <w:r>
          <w:rPr>
            <w:noProof/>
            <w:webHidden/>
          </w:rPr>
          <w:t>77</w:t>
        </w:r>
        <w:r>
          <w:rPr>
            <w:noProof/>
            <w:webHidden/>
          </w:rPr>
          <w:fldChar w:fldCharType="end"/>
        </w:r>
        <w:r w:rsidRPr="006A6E1D">
          <w:rPr>
            <w:rStyle w:val="Hypertextovodkaz"/>
            <w:noProof/>
          </w:rPr>
          <w:fldChar w:fldCharType="end"/>
        </w:r>
      </w:ins>
    </w:p>
    <w:p w14:paraId="052594F9" w14:textId="51C3DC90" w:rsidR="0030792F" w:rsidRDefault="0030792F">
      <w:pPr>
        <w:pStyle w:val="Seznamobrzk"/>
        <w:tabs>
          <w:tab w:val="right" w:leader="dot" w:pos="8210"/>
        </w:tabs>
        <w:rPr>
          <w:ins w:id="570" w:author="Havelková Simona" w:date="2026-02-05T08:54:00Z"/>
          <w:rFonts w:asciiTheme="minorHAnsi" w:eastAsiaTheme="minorEastAsia" w:hAnsiTheme="minorHAnsi" w:cstheme="minorBidi"/>
          <w:bCs w:val="0"/>
          <w:noProof/>
          <w:color w:val="auto"/>
          <w:sz w:val="22"/>
          <w:szCs w:val="22"/>
        </w:rPr>
      </w:pPr>
      <w:ins w:id="57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69 Graf duplicitního kódu v SonarQube</w:t>
        </w:r>
        <w:r>
          <w:rPr>
            <w:noProof/>
            <w:webHidden/>
          </w:rPr>
          <w:tab/>
        </w:r>
        <w:r>
          <w:rPr>
            <w:noProof/>
            <w:webHidden/>
          </w:rPr>
          <w:fldChar w:fldCharType="begin"/>
        </w:r>
        <w:r>
          <w:rPr>
            <w:noProof/>
            <w:webHidden/>
          </w:rPr>
          <w:instrText xml:space="preserve"> PAGEREF _Toc221174174 \h </w:instrText>
        </w:r>
        <w:r>
          <w:rPr>
            <w:noProof/>
            <w:webHidden/>
          </w:rPr>
        </w:r>
      </w:ins>
      <w:r>
        <w:rPr>
          <w:noProof/>
          <w:webHidden/>
        </w:rPr>
        <w:fldChar w:fldCharType="separate"/>
      </w:r>
      <w:ins w:id="572" w:author="Havelková Simona" w:date="2026-02-05T08:54:00Z">
        <w:r>
          <w:rPr>
            <w:noProof/>
            <w:webHidden/>
          </w:rPr>
          <w:t>79</w:t>
        </w:r>
        <w:r>
          <w:rPr>
            <w:noProof/>
            <w:webHidden/>
          </w:rPr>
          <w:fldChar w:fldCharType="end"/>
        </w:r>
        <w:r w:rsidRPr="006A6E1D">
          <w:rPr>
            <w:rStyle w:val="Hypertextovodkaz"/>
            <w:noProof/>
          </w:rPr>
          <w:fldChar w:fldCharType="end"/>
        </w:r>
      </w:ins>
    </w:p>
    <w:p w14:paraId="0DD0CAB5" w14:textId="25F1639A" w:rsidR="0030792F" w:rsidRDefault="0030792F">
      <w:pPr>
        <w:pStyle w:val="Seznamobrzk"/>
        <w:tabs>
          <w:tab w:val="right" w:leader="dot" w:pos="8210"/>
        </w:tabs>
        <w:rPr>
          <w:ins w:id="573" w:author="Havelková Simona" w:date="2026-02-05T08:54:00Z"/>
          <w:rFonts w:asciiTheme="minorHAnsi" w:eastAsiaTheme="minorEastAsia" w:hAnsiTheme="minorHAnsi" w:cstheme="minorBidi"/>
          <w:bCs w:val="0"/>
          <w:noProof/>
          <w:color w:val="auto"/>
          <w:sz w:val="22"/>
          <w:szCs w:val="22"/>
        </w:rPr>
      </w:pPr>
      <w:ins w:id="57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70 Informace o duplicitách v určitém souboru</w:t>
        </w:r>
        <w:r>
          <w:rPr>
            <w:noProof/>
            <w:webHidden/>
          </w:rPr>
          <w:tab/>
        </w:r>
        <w:r>
          <w:rPr>
            <w:noProof/>
            <w:webHidden/>
          </w:rPr>
          <w:fldChar w:fldCharType="begin"/>
        </w:r>
        <w:r>
          <w:rPr>
            <w:noProof/>
            <w:webHidden/>
          </w:rPr>
          <w:instrText xml:space="preserve"> PAGEREF _Toc221174175 \h </w:instrText>
        </w:r>
        <w:r>
          <w:rPr>
            <w:noProof/>
            <w:webHidden/>
          </w:rPr>
        </w:r>
      </w:ins>
      <w:r>
        <w:rPr>
          <w:noProof/>
          <w:webHidden/>
        </w:rPr>
        <w:fldChar w:fldCharType="separate"/>
      </w:r>
      <w:ins w:id="575" w:author="Havelková Simona" w:date="2026-02-05T08:54:00Z">
        <w:r>
          <w:rPr>
            <w:noProof/>
            <w:webHidden/>
          </w:rPr>
          <w:t>80</w:t>
        </w:r>
        <w:r>
          <w:rPr>
            <w:noProof/>
            <w:webHidden/>
          </w:rPr>
          <w:fldChar w:fldCharType="end"/>
        </w:r>
        <w:r w:rsidRPr="006A6E1D">
          <w:rPr>
            <w:rStyle w:val="Hypertextovodkaz"/>
            <w:noProof/>
          </w:rPr>
          <w:fldChar w:fldCharType="end"/>
        </w:r>
      </w:ins>
    </w:p>
    <w:p w14:paraId="1DFD48B7" w14:textId="1FB59717" w:rsidR="0030792F" w:rsidRDefault="0030792F">
      <w:pPr>
        <w:pStyle w:val="Seznamobrzk"/>
        <w:tabs>
          <w:tab w:val="right" w:leader="dot" w:pos="8210"/>
        </w:tabs>
        <w:rPr>
          <w:ins w:id="576" w:author="Havelková Simona" w:date="2026-02-05T08:54:00Z"/>
          <w:rFonts w:asciiTheme="minorHAnsi" w:eastAsiaTheme="minorEastAsia" w:hAnsiTheme="minorHAnsi" w:cstheme="minorBidi"/>
          <w:bCs w:val="0"/>
          <w:noProof/>
          <w:color w:val="auto"/>
          <w:sz w:val="22"/>
          <w:szCs w:val="22"/>
        </w:rPr>
      </w:pPr>
      <w:ins w:id="57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71 Část seznamu souborů, ve kterých se vyskytují duplicity</w:t>
        </w:r>
        <w:r>
          <w:rPr>
            <w:noProof/>
            <w:webHidden/>
          </w:rPr>
          <w:tab/>
        </w:r>
        <w:r>
          <w:rPr>
            <w:noProof/>
            <w:webHidden/>
          </w:rPr>
          <w:fldChar w:fldCharType="begin"/>
        </w:r>
        <w:r>
          <w:rPr>
            <w:noProof/>
            <w:webHidden/>
          </w:rPr>
          <w:instrText xml:space="preserve"> PAGEREF _Toc221174176 \h </w:instrText>
        </w:r>
        <w:r>
          <w:rPr>
            <w:noProof/>
            <w:webHidden/>
          </w:rPr>
        </w:r>
      </w:ins>
      <w:r>
        <w:rPr>
          <w:noProof/>
          <w:webHidden/>
        </w:rPr>
        <w:fldChar w:fldCharType="separate"/>
      </w:r>
      <w:ins w:id="578" w:author="Havelková Simona" w:date="2026-02-05T08:54:00Z">
        <w:r>
          <w:rPr>
            <w:noProof/>
            <w:webHidden/>
          </w:rPr>
          <w:t>80</w:t>
        </w:r>
        <w:r>
          <w:rPr>
            <w:noProof/>
            <w:webHidden/>
          </w:rPr>
          <w:fldChar w:fldCharType="end"/>
        </w:r>
        <w:r w:rsidRPr="006A6E1D">
          <w:rPr>
            <w:rStyle w:val="Hypertextovodkaz"/>
            <w:noProof/>
          </w:rPr>
          <w:fldChar w:fldCharType="end"/>
        </w:r>
      </w:ins>
    </w:p>
    <w:p w14:paraId="18DB487C" w14:textId="5D557709" w:rsidR="0030792F" w:rsidRDefault="0030792F">
      <w:pPr>
        <w:pStyle w:val="Seznamobrzk"/>
        <w:tabs>
          <w:tab w:val="right" w:leader="dot" w:pos="8210"/>
        </w:tabs>
        <w:rPr>
          <w:ins w:id="579" w:author="Havelková Simona" w:date="2026-02-05T08:54:00Z"/>
          <w:rFonts w:asciiTheme="minorHAnsi" w:eastAsiaTheme="minorEastAsia" w:hAnsiTheme="minorHAnsi" w:cstheme="minorBidi"/>
          <w:bCs w:val="0"/>
          <w:noProof/>
          <w:color w:val="auto"/>
          <w:sz w:val="22"/>
          <w:szCs w:val="22"/>
        </w:rPr>
      </w:pPr>
      <w:ins w:id="58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72 Výpis kódu s duplicitami</w:t>
        </w:r>
        <w:r>
          <w:rPr>
            <w:noProof/>
            <w:webHidden/>
          </w:rPr>
          <w:tab/>
        </w:r>
        <w:r>
          <w:rPr>
            <w:noProof/>
            <w:webHidden/>
          </w:rPr>
          <w:fldChar w:fldCharType="begin"/>
        </w:r>
        <w:r>
          <w:rPr>
            <w:noProof/>
            <w:webHidden/>
          </w:rPr>
          <w:instrText xml:space="preserve"> PAGEREF _Toc221174177 \h </w:instrText>
        </w:r>
        <w:r>
          <w:rPr>
            <w:noProof/>
            <w:webHidden/>
          </w:rPr>
        </w:r>
      </w:ins>
      <w:r>
        <w:rPr>
          <w:noProof/>
          <w:webHidden/>
        </w:rPr>
        <w:fldChar w:fldCharType="separate"/>
      </w:r>
      <w:ins w:id="581" w:author="Havelková Simona" w:date="2026-02-05T08:54:00Z">
        <w:r>
          <w:rPr>
            <w:noProof/>
            <w:webHidden/>
          </w:rPr>
          <w:t>81</w:t>
        </w:r>
        <w:r>
          <w:rPr>
            <w:noProof/>
            <w:webHidden/>
          </w:rPr>
          <w:fldChar w:fldCharType="end"/>
        </w:r>
        <w:r w:rsidRPr="006A6E1D">
          <w:rPr>
            <w:rStyle w:val="Hypertextovodkaz"/>
            <w:noProof/>
          </w:rPr>
          <w:fldChar w:fldCharType="end"/>
        </w:r>
      </w:ins>
    </w:p>
    <w:p w14:paraId="2F7872C6" w14:textId="3CF55F21" w:rsidR="0030792F" w:rsidRDefault="0030792F">
      <w:pPr>
        <w:pStyle w:val="Seznamobrzk"/>
        <w:tabs>
          <w:tab w:val="right" w:leader="dot" w:pos="8210"/>
        </w:tabs>
        <w:rPr>
          <w:ins w:id="582" w:author="Havelková Simona" w:date="2026-02-05T08:54:00Z"/>
          <w:rFonts w:asciiTheme="minorHAnsi" w:eastAsiaTheme="minorEastAsia" w:hAnsiTheme="minorHAnsi" w:cstheme="minorBidi"/>
          <w:bCs w:val="0"/>
          <w:noProof/>
          <w:color w:val="auto"/>
          <w:sz w:val="22"/>
          <w:szCs w:val="22"/>
        </w:rPr>
      </w:pPr>
      <w:ins w:id="58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73 Zobrazení duplicit pomocí „Tree“</w:t>
        </w:r>
        <w:r>
          <w:rPr>
            <w:noProof/>
            <w:webHidden/>
          </w:rPr>
          <w:tab/>
        </w:r>
        <w:r>
          <w:rPr>
            <w:noProof/>
            <w:webHidden/>
          </w:rPr>
          <w:fldChar w:fldCharType="begin"/>
        </w:r>
        <w:r>
          <w:rPr>
            <w:noProof/>
            <w:webHidden/>
          </w:rPr>
          <w:instrText xml:space="preserve"> PAGEREF _Toc221174178 \h </w:instrText>
        </w:r>
        <w:r>
          <w:rPr>
            <w:noProof/>
            <w:webHidden/>
          </w:rPr>
        </w:r>
      </w:ins>
      <w:r>
        <w:rPr>
          <w:noProof/>
          <w:webHidden/>
        </w:rPr>
        <w:fldChar w:fldCharType="separate"/>
      </w:r>
      <w:ins w:id="584" w:author="Havelková Simona" w:date="2026-02-05T08:54:00Z">
        <w:r>
          <w:rPr>
            <w:noProof/>
            <w:webHidden/>
          </w:rPr>
          <w:t>81</w:t>
        </w:r>
        <w:r>
          <w:rPr>
            <w:noProof/>
            <w:webHidden/>
          </w:rPr>
          <w:fldChar w:fldCharType="end"/>
        </w:r>
        <w:r w:rsidRPr="006A6E1D">
          <w:rPr>
            <w:rStyle w:val="Hypertextovodkaz"/>
            <w:noProof/>
          </w:rPr>
          <w:fldChar w:fldCharType="end"/>
        </w:r>
      </w:ins>
    </w:p>
    <w:p w14:paraId="3AD7D279" w14:textId="774F22A4" w:rsidR="0030792F" w:rsidRDefault="0030792F">
      <w:pPr>
        <w:pStyle w:val="Seznamobrzk"/>
        <w:tabs>
          <w:tab w:val="right" w:leader="dot" w:pos="8210"/>
        </w:tabs>
        <w:rPr>
          <w:ins w:id="585" w:author="Havelková Simona" w:date="2026-02-05T08:54:00Z"/>
          <w:rFonts w:asciiTheme="minorHAnsi" w:eastAsiaTheme="minorEastAsia" w:hAnsiTheme="minorHAnsi" w:cstheme="minorBidi"/>
          <w:bCs w:val="0"/>
          <w:noProof/>
          <w:color w:val="auto"/>
          <w:sz w:val="22"/>
          <w:szCs w:val="22"/>
        </w:rPr>
      </w:pPr>
      <w:ins w:id="58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74 „Treemap“ zobrazení duplicit</w:t>
        </w:r>
        <w:r>
          <w:rPr>
            <w:noProof/>
            <w:webHidden/>
          </w:rPr>
          <w:tab/>
        </w:r>
        <w:r>
          <w:rPr>
            <w:noProof/>
            <w:webHidden/>
          </w:rPr>
          <w:fldChar w:fldCharType="begin"/>
        </w:r>
        <w:r>
          <w:rPr>
            <w:noProof/>
            <w:webHidden/>
          </w:rPr>
          <w:instrText xml:space="preserve"> PAGEREF _Toc221174179 \h </w:instrText>
        </w:r>
        <w:r>
          <w:rPr>
            <w:noProof/>
            <w:webHidden/>
          </w:rPr>
        </w:r>
      </w:ins>
      <w:r>
        <w:rPr>
          <w:noProof/>
          <w:webHidden/>
        </w:rPr>
        <w:fldChar w:fldCharType="separate"/>
      </w:r>
      <w:ins w:id="587" w:author="Havelková Simona" w:date="2026-02-05T08:54:00Z">
        <w:r>
          <w:rPr>
            <w:noProof/>
            <w:webHidden/>
          </w:rPr>
          <w:t>82</w:t>
        </w:r>
        <w:r>
          <w:rPr>
            <w:noProof/>
            <w:webHidden/>
          </w:rPr>
          <w:fldChar w:fldCharType="end"/>
        </w:r>
        <w:r w:rsidRPr="006A6E1D">
          <w:rPr>
            <w:rStyle w:val="Hypertextovodkaz"/>
            <w:noProof/>
          </w:rPr>
          <w:fldChar w:fldCharType="end"/>
        </w:r>
      </w:ins>
    </w:p>
    <w:p w14:paraId="04B23CCF" w14:textId="26F9694D" w:rsidR="0030792F" w:rsidRDefault="0030792F">
      <w:pPr>
        <w:pStyle w:val="Seznamobrzk"/>
        <w:tabs>
          <w:tab w:val="right" w:leader="dot" w:pos="8210"/>
        </w:tabs>
        <w:rPr>
          <w:ins w:id="588" w:author="Havelková Simona" w:date="2026-02-05T08:54:00Z"/>
          <w:rFonts w:asciiTheme="minorHAnsi" w:eastAsiaTheme="minorEastAsia" w:hAnsiTheme="minorHAnsi" w:cstheme="minorBidi"/>
          <w:bCs w:val="0"/>
          <w:noProof/>
          <w:color w:val="auto"/>
          <w:sz w:val="22"/>
          <w:szCs w:val="22"/>
        </w:rPr>
      </w:pPr>
      <w:ins w:id="58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"_Toc221174180"</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75 Karta „What’s the risk?“ u vybraného hotspotu</w:t>
        </w:r>
        <w:r>
          <w:rPr>
            <w:noProof/>
            <w:webHidden/>
          </w:rPr>
          <w:tab/>
        </w:r>
        <w:r>
          <w:rPr>
            <w:noProof/>
            <w:webHidden/>
          </w:rPr>
          <w:fldChar w:fldCharType="begin"/>
        </w:r>
        <w:r>
          <w:rPr>
            <w:noProof/>
            <w:webHidden/>
          </w:rPr>
          <w:instrText xml:space="preserve"> PAGEREF _Toc221174180 \h </w:instrText>
        </w:r>
        <w:r>
          <w:rPr>
            <w:noProof/>
            <w:webHidden/>
          </w:rPr>
        </w:r>
      </w:ins>
      <w:r>
        <w:rPr>
          <w:noProof/>
          <w:webHidden/>
        </w:rPr>
        <w:fldChar w:fldCharType="separate"/>
      </w:r>
      <w:ins w:id="590" w:author="Havelková Simona" w:date="2026-02-05T08:54:00Z">
        <w:r>
          <w:rPr>
            <w:noProof/>
            <w:webHidden/>
          </w:rPr>
          <w:t>83</w:t>
        </w:r>
        <w:r>
          <w:rPr>
            <w:noProof/>
            <w:webHidden/>
          </w:rPr>
          <w:fldChar w:fldCharType="end"/>
        </w:r>
        <w:r w:rsidRPr="006A6E1D">
          <w:rPr>
            <w:rStyle w:val="Hypertextovodkaz"/>
            <w:noProof/>
          </w:rPr>
          <w:fldChar w:fldCharType="end"/>
        </w:r>
      </w:ins>
    </w:p>
    <w:p w14:paraId="44D3844D" w14:textId="1A159ED4" w:rsidR="0030792F" w:rsidRDefault="0030792F">
      <w:pPr>
        <w:pStyle w:val="Seznamobrzk"/>
        <w:tabs>
          <w:tab w:val="right" w:leader="dot" w:pos="8210"/>
        </w:tabs>
        <w:rPr>
          <w:ins w:id="591" w:author="Havelková Simona" w:date="2026-02-05T08:54:00Z"/>
          <w:rFonts w:asciiTheme="minorHAnsi" w:eastAsiaTheme="minorEastAsia" w:hAnsiTheme="minorHAnsi" w:cstheme="minorBidi"/>
          <w:bCs w:val="0"/>
          <w:noProof/>
          <w:color w:val="auto"/>
          <w:sz w:val="22"/>
          <w:szCs w:val="22"/>
        </w:rPr>
      </w:pPr>
      <w:ins w:id="59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"_Toc221174181"</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76 Karta „Assess the risk“ u vybraného hotspotu</w:t>
        </w:r>
        <w:r>
          <w:rPr>
            <w:noProof/>
            <w:webHidden/>
          </w:rPr>
          <w:tab/>
        </w:r>
        <w:r>
          <w:rPr>
            <w:noProof/>
            <w:webHidden/>
          </w:rPr>
          <w:fldChar w:fldCharType="begin"/>
        </w:r>
        <w:r>
          <w:rPr>
            <w:noProof/>
            <w:webHidden/>
          </w:rPr>
          <w:instrText xml:space="preserve"> PAGEREF _Toc221174181 \h </w:instrText>
        </w:r>
        <w:r>
          <w:rPr>
            <w:noProof/>
            <w:webHidden/>
          </w:rPr>
        </w:r>
      </w:ins>
      <w:r>
        <w:rPr>
          <w:noProof/>
          <w:webHidden/>
        </w:rPr>
        <w:fldChar w:fldCharType="separate"/>
      </w:r>
      <w:ins w:id="593" w:author="Havelková Simona" w:date="2026-02-05T08:54:00Z">
        <w:r>
          <w:rPr>
            <w:noProof/>
            <w:webHidden/>
          </w:rPr>
          <w:t>84</w:t>
        </w:r>
        <w:r>
          <w:rPr>
            <w:noProof/>
            <w:webHidden/>
          </w:rPr>
          <w:fldChar w:fldCharType="end"/>
        </w:r>
        <w:r w:rsidRPr="006A6E1D">
          <w:rPr>
            <w:rStyle w:val="Hypertextovodkaz"/>
            <w:noProof/>
          </w:rPr>
          <w:fldChar w:fldCharType="end"/>
        </w:r>
      </w:ins>
    </w:p>
    <w:p w14:paraId="0187532C" w14:textId="4CCF18B7" w:rsidR="0030792F" w:rsidRDefault="0030792F">
      <w:pPr>
        <w:pStyle w:val="Seznamobrzk"/>
        <w:tabs>
          <w:tab w:val="right" w:leader="dot" w:pos="8210"/>
        </w:tabs>
        <w:rPr>
          <w:ins w:id="594" w:author="Havelková Simona" w:date="2026-02-05T08:54:00Z"/>
          <w:rFonts w:asciiTheme="minorHAnsi" w:eastAsiaTheme="minorEastAsia" w:hAnsiTheme="minorHAnsi" w:cstheme="minorBidi"/>
          <w:bCs w:val="0"/>
          <w:noProof/>
          <w:color w:val="auto"/>
          <w:sz w:val="22"/>
          <w:szCs w:val="22"/>
        </w:rPr>
      </w:pPr>
      <w:ins w:id="59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"_Toc221174182"</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77 Část výpisu z karty „How can I fix it?“ u vybraného hotpostu</w:t>
        </w:r>
        <w:r>
          <w:rPr>
            <w:noProof/>
            <w:webHidden/>
          </w:rPr>
          <w:tab/>
        </w:r>
        <w:r>
          <w:rPr>
            <w:noProof/>
            <w:webHidden/>
          </w:rPr>
          <w:fldChar w:fldCharType="begin"/>
        </w:r>
        <w:r>
          <w:rPr>
            <w:noProof/>
            <w:webHidden/>
          </w:rPr>
          <w:instrText xml:space="preserve"> PAGEREF _Toc221174182 \h </w:instrText>
        </w:r>
        <w:r>
          <w:rPr>
            <w:noProof/>
            <w:webHidden/>
          </w:rPr>
        </w:r>
      </w:ins>
      <w:r>
        <w:rPr>
          <w:noProof/>
          <w:webHidden/>
        </w:rPr>
        <w:fldChar w:fldCharType="separate"/>
      </w:r>
      <w:ins w:id="596" w:author="Havelková Simona" w:date="2026-02-05T08:54:00Z">
        <w:r>
          <w:rPr>
            <w:noProof/>
            <w:webHidden/>
          </w:rPr>
          <w:t>84</w:t>
        </w:r>
        <w:r>
          <w:rPr>
            <w:noProof/>
            <w:webHidden/>
          </w:rPr>
          <w:fldChar w:fldCharType="end"/>
        </w:r>
        <w:r w:rsidRPr="006A6E1D">
          <w:rPr>
            <w:rStyle w:val="Hypertextovodkaz"/>
            <w:noProof/>
          </w:rPr>
          <w:fldChar w:fldCharType="end"/>
        </w:r>
      </w:ins>
    </w:p>
    <w:p w14:paraId="3F8E6041" w14:textId="02A356AC" w:rsidR="0030792F" w:rsidRDefault="0030792F">
      <w:pPr>
        <w:pStyle w:val="Seznamobrzk"/>
        <w:tabs>
          <w:tab w:val="right" w:leader="dot" w:pos="8210"/>
        </w:tabs>
        <w:rPr>
          <w:ins w:id="597" w:author="Havelková Simona" w:date="2026-02-05T08:54:00Z"/>
          <w:rFonts w:asciiTheme="minorHAnsi" w:eastAsiaTheme="minorEastAsia" w:hAnsiTheme="minorHAnsi" w:cstheme="minorBidi"/>
          <w:bCs w:val="0"/>
          <w:noProof/>
          <w:color w:val="auto"/>
          <w:sz w:val="22"/>
          <w:szCs w:val="22"/>
        </w:rPr>
      </w:pPr>
      <w:ins w:id="59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"_Toc221174183"</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78 Část výpisu nástrojů</w:t>
        </w:r>
        <w:r>
          <w:rPr>
            <w:noProof/>
            <w:webHidden/>
          </w:rPr>
          <w:tab/>
        </w:r>
        <w:r>
          <w:rPr>
            <w:noProof/>
            <w:webHidden/>
          </w:rPr>
          <w:fldChar w:fldCharType="begin"/>
        </w:r>
        <w:r>
          <w:rPr>
            <w:noProof/>
            <w:webHidden/>
          </w:rPr>
          <w:instrText xml:space="preserve"> PAGEREF _Toc221174183 \h </w:instrText>
        </w:r>
        <w:r>
          <w:rPr>
            <w:noProof/>
            <w:webHidden/>
          </w:rPr>
        </w:r>
      </w:ins>
      <w:r>
        <w:rPr>
          <w:noProof/>
          <w:webHidden/>
        </w:rPr>
        <w:fldChar w:fldCharType="separate"/>
      </w:r>
      <w:ins w:id="599" w:author="Havelková Simona" w:date="2026-02-05T08:54:00Z">
        <w:r>
          <w:rPr>
            <w:noProof/>
            <w:webHidden/>
          </w:rPr>
          <w:t>85</w:t>
        </w:r>
        <w:r>
          <w:rPr>
            <w:noProof/>
            <w:webHidden/>
          </w:rPr>
          <w:fldChar w:fldCharType="end"/>
        </w:r>
        <w:r w:rsidRPr="006A6E1D">
          <w:rPr>
            <w:rStyle w:val="Hypertextovodkaz"/>
            <w:noProof/>
          </w:rPr>
          <w:fldChar w:fldCharType="end"/>
        </w:r>
      </w:ins>
    </w:p>
    <w:p w14:paraId="540F69F7" w14:textId="286F846C" w:rsidR="0030792F" w:rsidRDefault="0030792F">
      <w:pPr>
        <w:pStyle w:val="Seznamobrzk"/>
        <w:tabs>
          <w:tab w:val="right" w:leader="dot" w:pos="8210"/>
        </w:tabs>
        <w:rPr>
          <w:ins w:id="600" w:author="Havelková Simona" w:date="2026-02-05T08:54:00Z"/>
          <w:rFonts w:asciiTheme="minorHAnsi" w:eastAsiaTheme="minorEastAsia" w:hAnsiTheme="minorHAnsi" w:cstheme="minorBidi"/>
          <w:bCs w:val="0"/>
          <w:noProof/>
          <w:color w:val="auto"/>
          <w:sz w:val="22"/>
          <w:szCs w:val="22"/>
        </w:rPr>
      </w:pPr>
      <w:ins w:id="60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"_Toc221174184"</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79 Část výpisu zranitelností z nástroje CodeQL</w:t>
        </w:r>
        <w:r>
          <w:rPr>
            <w:noProof/>
            <w:webHidden/>
          </w:rPr>
          <w:tab/>
        </w:r>
        <w:r>
          <w:rPr>
            <w:noProof/>
            <w:webHidden/>
          </w:rPr>
          <w:fldChar w:fldCharType="begin"/>
        </w:r>
        <w:r>
          <w:rPr>
            <w:noProof/>
            <w:webHidden/>
          </w:rPr>
          <w:instrText xml:space="preserve"> PAGEREF _Toc221174184 \h </w:instrText>
        </w:r>
        <w:r>
          <w:rPr>
            <w:noProof/>
            <w:webHidden/>
          </w:rPr>
        </w:r>
      </w:ins>
      <w:r>
        <w:rPr>
          <w:noProof/>
          <w:webHidden/>
        </w:rPr>
        <w:fldChar w:fldCharType="separate"/>
      </w:r>
      <w:ins w:id="602" w:author="Havelková Simona" w:date="2026-02-05T08:54:00Z">
        <w:r>
          <w:rPr>
            <w:noProof/>
            <w:webHidden/>
          </w:rPr>
          <w:t>87</w:t>
        </w:r>
        <w:r>
          <w:rPr>
            <w:noProof/>
            <w:webHidden/>
          </w:rPr>
          <w:fldChar w:fldCharType="end"/>
        </w:r>
        <w:r w:rsidRPr="006A6E1D">
          <w:rPr>
            <w:rStyle w:val="Hypertextovodkaz"/>
            <w:noProof/>
          </w:rPr>
          <w:fldChar w:fldCharType="end"/>
        </w:r>
      </w:ins>
    </w:p>
    <w:p w14:paraId="6E61118D" w14:textId="139E66D7" w:rsidR="0030792F" w:rsidRDefault="0030792F">
      <w:pPr>
        <w:pStyle w:val="Seznamobrzk"/>
        <w:tabs>
          <w:tab w:val="right" w:leader="dot" w:pos="8210"/>
        </w:tabs>
        <w:rPr>
          <w:ins w:id="603" w:author="Havelková Simona" w:date="2026-02-05T08:54:00Z"/>
          <w:rFonts w:asciiTheme="minorHAnsi" w:eastAsiaTheme="minorEastAsia" w:hAnsiTheme="minorHAnsi" w:cstheme="minorBidi"/>
          <w:bCs w:val="0"/>
          <w:noProof/>
          <w:color w:val="auto"/>
          <w:sz w:val="22"/>
          <w:szCs w:val="22"/>
        </w:rPr>
      </w:pPr>
      <w:ins w:id="60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"_Toc221174185"</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80 Příklad náhledu nálezu nástroje CodeQL</w:t>
        </w:r>
        <w:r>
          <w:rPr>
            <w:noProof/>
            <w:webHidden/>
          </w:rPr>
          <w:tab/>
        </w:r>
        <w:r>
          <w:rPr>
            <w:noProof/>
            <w:webHidden/>
          </w:rPr>
          <w:fldChar w:fldCharType="begin"/>
        </w:r>
        <w:r>
          <w:rPr>
            <w:noProof/>
            <w:webHidden/>
          </w:rPr>
          <w:instrText xml:space="preserve"> PAGEREF _Toc221174185 \h </w:instrText>
        </w:r>
        <w:r>
          <w:rPr>
            <w:noProof/>
            <w:webHidden/>
          </w:rPr>
        </w:r>
      </w:ins>
      <w:r>
        <w:rPr>
          <w:noProof/>
          <w:webHidden/>
        </w:rPr>
        <w:fldChar w:fldCharType="separate"/>
      </w:r>
      <w:ins w:id="605" w:author="Havelková Simona" w:date="2026-02-05T08:54:00Z">
        <w:r>
          <w:rPr>
            <w:noProof/>
            <w:webHidden/>
          </w:rPr>
          <w:t>87</w:t>
        </w:r>
        <w:r>
          <w:rPr>
            <w:noProof/>
            <w:webHidden/>
          </w:rPr>
          <w:fldChar w:fldCharType="end"/>
        </w:r>
        <w:r w:rsidRPr="006A6E1D">
          <w:rPr>
            <w:rStyle w:val="Hypertextovodkaz"/>
            <w:noProof/>
          </w:rPr>
          <w:fldChar w:fldCharType="end"/>
        </w:r>
      </w:ins>
    </w:p>
    <w:p w14:paraId="1CEB52D9" w14:textId="105F0594" w:rsidR="0030792F" w:rsidRDefault="0030792F">
      <w:pPr>
        <w:pStyle w:val="Seznamobrzk"/>
        <w:tabs>
          <w:tab w:val="right" w:leader="dot" w:pos="8210"/>
        </w:tabs>
        <w:rPr>
          <w:ins w:id="606" w:author="Havelková Simona" w:date="2026-02-05T08:54:00Z"/>
          <w:rFonts w:asciiTheme="minorHAnsi" w:eastAsiaTheme="minorEastAsia" w:hAnsiTheme="minorHAnsi" w:cstheme="minorBidi"/>
          <w:bCs w:val="0"/>
          <w:noProof/>
          <w:color w:val="auto"/>
          <w:sz w:val="22"/>
          <w:szCs w:val="22"/>
        </w:rPr>
      </w:pPr>
      <w:ins w:id="60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"_Toc221174186"</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81 Výpis kódu s danou zranitelností nástrojem CodeQL</w:t>
        </w:r>
        <w:r>
          <w:rPr>
            <w:noProof/>
            <w:webHidden/>
          </w:rPr>
          <w:tab/>
        </w:r>
        <w:r>
          <w:rPr>
            <w:noProof/>
            <w:webHidden/>
          </w:rPr>
          <w:fldChar w:fldCharType="begin"/>
        </w:r>
        <w:r>
          <w:rPr>
            <w:noProof/>
            <w:webHidden/>
          </w:rPr>
          <w:instrText xml:space="preserve"> PAGEREF _Toc221174186 \h </w:instrText>
        </w:r>
        <w:r>
          <w:rPr>
            <w:noProof/>
            <w:webHidden/>
          </w:rPr>
        </w:r>
      </w:ins>
      <w:r>
        <w:rPr>
          <w:noProof/>
          <w:webHidden/>
        </w:rPr>
        <w:fldChar w:fldCharType="separate"/>
      </w:r>
      <w:ins w:id="608" w:author="Havelková Simona" w:date="2026-02-05T08:54:00Z">
        <w:r>
          <w:rPr>
            <w:noProof/>
            <w:webHidden/>
          </w:rPr>
          <w:t>88</w:t>
        </w:r>
        <w:r>
          <w:rPr>
            <w:noProof/>
            <w:webHidden/>
          </w:rPr>
          <w:fldChar w:fldCharType="end"/>
        </w:r>
        <w:r w:rsidRPr="006A6E1D">
          <w:rPr>
            <w:rStyle w:val="Hypertextovodkaz"/>
            <w:noProof/>
          </w:rPr>
          <w:fldChar w:fldCharType="end"/>
        </w:r>
      </w:ins>
    </w:p>
    <w:p w14:paraId="0AD615CB" w14:textId="3153442F" w:rsidR="0030792F" w:rsidRDefault="0030792F">
      <w:pPr>
        <w:pStyle w:val="Seznamobrzk"/>
        <w:tabs>
          <w:tab w:val="right" w:leader="dot" w:pos="8210"/>
        </w:tabs>
        <w:rPr>
          <w:ins w:id="609" w:author="Havelková Simona" w:date="2026-02-05T08:54:00Z"/>
          <w:rFonts w:asciiTheme="minorHAnsi" w:eastAsiaTheme="minorEastAsia" w:hAnsiTheme="minorHAnsi" w:cstheme="minorBidi"/>
          <w:bCs w:val="0"/>
          <w:noProof/>
          <w:color w:val="auto"/>
          <w:sz w:val="22"/>
          <w:szCs w:val="22"/>
        </w:rPr>
      </w:pPr>
      <w:ins w:id="61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"_Toc221174187"</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82 Souhrn nálezů pomocí nástroje Horusec</w:t>
        </w:r>
        <w:r>
          <w:rPr>
            <w:noProof/>
            <w:webHidden/>
          </w:rPr>
          <w:tab/>
        </w:r>
        <w:r>
          <w:rPr>
            <w:noProof/>
            <w:webHidden/>
          </w:rPr>
          <w:fldChar w:fldCharType="begin"/>
        </w:r>
        <w:r>
          <w:rPr>
            <w:noProof/>
            <w:webHidden/>
          </w:rPr>
          <w:instrText xml:space="preserve"> PAGEREF _Toc221174187 \h </w:instrText>
        </w:r>
        <w:r>
          <w:rPr>
            <w:noProof/>
            <w:webHidden/>
          </w:rPr>
        </w:r>
      </w:ins>
      <w:r>
        <w:rPr>
          <w:noProof/>
          <w:webHidden/>
        </w:rPr>
        <w:fldChar w:fldCharType="separate"/>
      </w:r>
      <w:ins w:id="611" w:author="Havelková Simona" w:date="2026-02-05T08:54:00Z">
        <w:r>
          <w:rPr>
            <w:noProof/>
            <w:webHidden/>
          </w:rPr>
          <w:t>89</w:t>
        </w:r>
        <w:r>
          <w:rPr>
            <w:noProof/>
            <w:webHidden/>
          </w:rPr>
          <w:fldChar w:fldCharType="end"/>
        </w:r>
        <w:r w:rsidRPr="006A6E1D">
          <w:rPr>
            <w:rStyle w:val="Hypertextovodkaz"/>
            <w:noProof/>
          </w:rPr>
          <w:fldChar w:fldCharType="end"/>
        </w:r>
      </w:ins>
    </w:p>
    <w:p w14:paraId="520EC0BF" w14:textId="263EE24C" w:rsidR="0030792F" w:rsidRDefault="0030792F">
      <w:pPr>
        <w:pStyle w:val="Seznamobrzk"/>
        <w:tabs>
          <w:tab w:val="right" w:leader="dot" w:pos="8210"/>
        </w:tabs>
        <w:rPr>
          <w:ins w:id="612" w:author="Havelková Simona" w:date="2026-02-05T08:54:00Z"/>
          <w:rFonts w:asciiTheme="minorHAnsi" w:eastAsiaTheme="minorEastAsia" w:hAnsiTheme="minorHAnsi" w:cstheme="minorBidi"/>
          <w:bCs w:val="0"/>
          <w:noProof/>
          <w:color w:val="auto"/>
          <w:sz w:val="22"/>
          <w:szCs w:val="22"/>
        </w:rPr>
      </w:pPr>
      <w:ins w:id="61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"_Toc221174188"</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83 Informace o jedné z nalezených zranitelností nástrojem Horusec</w:t>
        </w:r>
        <w:r>
          <w:rPr>
            <w:noProof/>
            <w:webHidden/>
          </w:rPr>
          <w:tab/>
        </w:r>
        <w:r>
          <w:rPr>
            <w:noProof/>
            <w:webHidden/>
          </w:rPr>
          <w:fldChar w:fldCharType="begin"/>
        </w:r>
        <w:r>
          <w:rPr>
            <w:noProof/>
            <w:webHidden/>
          </w:rPr>
          <w:instrText xml:space="preserve"> PAGEREF _Toc221174188 \h </w:instrText>
        </w:r>
        <w:r>
          <w:rPr>
            <w:noProof/>
            <w:webHidden/>
          </w:rPr>
        </w:r>
      </w:ins>
      <w:r>
        <w:rPr>
          <w:noProof/>
          <w:webHidden/>
        </w:rPr>
        <w:fldChar w:fldCharType="separate"/>
      </w:r>
      <w:ins w:id="614" w:author="Havelková Simona" w:date="2026-02-05T08:54:00Z">
        <w:r>
          <w:rPr>
            <w:noProof/>
            <w:webHidden/>
          </w:rPr>
          <w:t>90</w:t>
        </w:r>
        <w:r>
          <w:rPr>
            <w:noProof/>
            <w:webHidden/>
          </w:rPr>
          <w:fldChar w:fldCharType="end"/>
        </w:r>
        <w:r w:rsidRPr="006A6E1D">
          <w:rPr>
            <w:rStyle w:val="Hypertextovodkaz"/>
            <w:noProof/>
          </w:rPr>
          <w:fldChar w:fldCharType="end"/>
        </w:r>
      </w:ins>
    </w:p>
    <w:p w14:paraId="1B053B7A" w14:textId="6AA1264F" w:rsidR="0030792F" w:rsidRDefault="0030792F">
      <w:pPr>
        <w:pStyle w:val="Seznamobrzk"/>
        <w:tabs>
          <w:tab w:val="right" w:leader="dot" w:pos="8210"/>
        </w:tabs>
        <w:rPr>
          <w:ins w:id="615" w:author="Havelková Simona" w:date="2026-02-05T08:54:00Z"/>
          <w:rFonts w:asciiTheme="minorHAnsi" w:eastAsiaTheme="minorEastAsia" w:hAnsiTheme="minorHAnsi" w:cstheme="minorBidi"/>
          <w:bCs w:val="0"/>
          <w:noProof/>
          <w:color w:val="auto"/>
          <w:sz w:val="22"/>
          <w:szCs w:val="22"/>
        </w:rPr>
      </w:pPr>
      <w:ins w:id="61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"_Toc221174189"</w:instrText>
        </w:r>
        <w:r w:rsidRPr="006A6E1D">
          <w:rPr>
            <w:rStyle w:val="Hypertextovodkaz"/>
            <w:noProof/>
          </w:rPr>
          <w:instrText xml:space="preserve"> </w:instrText>
        </w:r>
        <w:r w:rsidRPr="006A6E1D">
          <w:rPr>
            <w:rStyle w:val="Hypertextovodkaz"/>
            <w:noProof/>
          </w:rPr>
        </w:r>
        <w:r w:rsidRPr="006A6E1D">
          <w:rPr>
            <w:rStyle w:val="Hypertextovodkaz"/>
            <w:noProof/>
          </w:rPr>
          <w:fldChar w:fldCharType="separate"/>
        </w:r>
        <w:r w:rsidRPr="006A6E1D">
          <w:rPr>
            <w:rStyle w:val="Hypertextovodkaz"/>
            <w:noProof/>
          </w:rPr>
          <w:t>Obrázek 84 Úvodní strana nástroje Bearer</w:t>
        </w:r>
        <w:r>
          <w:rPr>
            <w:noProof/>
            <w:webHidden/>
          </w:rPr>
          <w:tab/>
        </w:r>
        <w:r>
          <w:rPr>
            <w:noProof/>
            <w:webHidden/>
          </w:rPr>
          <w:fldChar w:fldCharType="begin"/>
        </w:r>
        <w:r>
          <w:rPr>
            <w:noProof/>
            <w:webHidden/>
          </w:rPr>
          <w:instrText xml:space="preserve"> PAGEREF _Toc221174189 \h </w:instrText>
        </w:r>
        <w:r>
          <w:rPr>
            <w:noProof/>
            <w:webHidden/>
          </w:rPr>
        </w:r>
      </w:ins>
      <w:r>
        <w:rPr>
          <w:noProof/>
          <w:webHidden/>
        </w:rPr>
        <w:fldChar w:fldCharType="separate"/>
      </w:r>
      <w:ins w:id="617" w:author="Havelková Simona" w:date="2026-02-05T08:54:00Z">
        <w:r>
          <w:rPr>
            <w:noProof/>
            <w:webHidden/>
          </w:rPr>
          <w:t>90</w:t>
        </w:r>
        <w:r>
          <w:rPr>
            <w:noProof/>
            <w:webHidden/>
          </w:rPr>
          <w:fldChar w:fldCharType="end"/>
        </w:r>
        <w:r w:rsidRPr="006A6E1D">
          <w:rPr>
            <w:rStyle w:val="Hypertextovodkaz"/>
            <w:noProof/>
          </w:rPr>
          <w:fldChar w:fldCharType="end"/>
        </w:r>
      </w:ins>
    </w:p>
    <w:p w14:paraId="199230DE" w14:textId="0F35DDE8" w:rsidR="00A47C58" w:rsidDel="0030792F" w:rsidRDefault="00A47C58">
      <w:pPr>
        <w:pStyle w:val="Seznamobrzk"/>
        <w:tabs>
          <w:tab w:val="right" w:leader="dot" w:pos="8210"/>
        </w:tabs>
        <w:rPr>
          <w:del w:id="618" w:author="Havelková Simona" w:date="2026-02-05T08:54:00Z"/>
          <w:rFonts w:asciiTheme="minorHAnsi" w:eastAsiaTheme="minorEastAsia" w:hAnsiTheme="minorHAnsi" w:cstheme="minorBidi"/>
          <w:bCs w:val="0"/>
          <w:noProof/>
          <w:color w:val="auto"/>
          <w:sz w:val="22"/>
          <w:szCs w:val="22"/>
        </w:rPr>
      </w:pPr>
      <w:del w:id="619" w:author="Havelková Simona" w:date="2026-02-05T08:54:00Z">
        <w:r w:rsidRPr="0030792F" w:rsidDel="0030792F">
          <w:rPr>
            <w:noProof/>
            <w:rPrChange w:id="620" w:author="Havelková Simona" w:date="2026-02-05T08:54:00Z">
              <w:rPr>
                <w:rStyle w:val="Hypertextovodkaz"/>
                <w:noProof/>
              </w:rPr>
            </w:rPrChange>
          </w:rPr>
          <w:delText>Obrázek 1 Proces SDLC</w:delText>
        </w:r>
        <w:r w:rsidDel="0030792F">
          <w:rPr>
            <w:noProof/>
            <w:webHidden/>
          </w:rPr>
          <w:tab/>
        </w:r>
        <w:r w:rsidR="001D2882" w:rsidDel="0030792F">
          <w:rPr>
            <w:noProof/>
            <w:webHidden/>
          </w:rPr>
          <w:delText>9</w:delText>
        </w:r>
      </w:del>
    </w:p>
    <w:p w14:paraId="186962CF" w14:textId="13F7966D" w:rsidR="00A47C58" w:rsidDel="0030792F" w:rsidRDefault="00A47C58">
      <w:pPr>
        <w:pStyle w:val="Seznamobrzk"/>
        <w:tabs>
          <w:tab w:val="right" w:leader="dot" w:pos="8210"/>
        </w:tabs>
        <w:rPr>
          <w:del w:id="621" w:author="Havelková Simona" w:date="2026-02-05T08:54:00Z"/>
          <w:rFonts w:asciiTheme="minorHAnsi" w:eastAsiaTheme="minorEastAsia" w:hAnsiTheme="minorHAnsi" w:cstheme="minorBidi"/>
          <w:bCs w:val="0"/>
          <w:noProof/>
          <w:color w:val="auto"/>
          <w:sz w:val="22"/>
          <w:szCs w:val="22"/>
        </w:rPr>
      </w:pPr>
      <w:del w:id="622" w:author="Havelková Simona" w:date="2026-02-05T08:54:00Z">
        <w:r w:rsidRPr="0030792F" w:rsidDel="0030792F">
          <w:rPr>
            <w:noProof/>
            <w:rPrChange w:id="623" w:author="Havelková Simona" w:date="2026-02-05T08:54:00Z">
              <w:rPr>
                <w:rStyle w:val="Hypertextovodkaz"/>
                <w:noProof/>
              </w:rPr>
            </w:rPrChange>
          </w:rPr>
          <w:delText>Obrázek 2 Vodopádový model</w:delText>
        </w:r>
        <w:r w:rsidDel="0030792F">
          <w:rPr>
            <w:noProof/>
            <w:webHidden/>
          </w:rPr>
          <w:tab/>
        </w:r>
        <w:r w:rsidR="001D2882" w:rsidDel="0030792F">
          <w:rPr>
            <w:noProof/>
            <w:webHidden/>
          </w:rPr>
          <w:delText>10</w:delText>
        </w:r>
      </w:del>
    </w:p>
    <w:p w14:paraId="1E004E7B" w14:textId="255C34B2" w:rsidR="00A47C58" w:rsidDel="0030792F" w:rsidRDefault="00A47C58">
      <w:pPr>
        <w:pStyle w:val="Seznamobrzk"/>
        <w:tabs>
          <w:tab w:val="right" w:leader="dot" w:pos="8210"/>
        </w:tabs>
        <w:rPr>
          <w:del w:id="624" w:author="Havelková Simona" w:date="2026-02-05T08:54:00Z"/>
          <w:rFonts w:asciiTheme="minorHAnsi" w:eastAsiaTheme="minorEastAsia" w:hAnsiTheme="minorHAnsi" w:cstheme="minorBidi"/>
          <w:bCs w:val="0"/>
          <w:noProof/>
          <w:color w:val="auto"/>
          <w:sz w:val="22"/>
          <w:szCs w:val="22"/>
        </w:rPr>
      </w:pPr>
      <w:del w:id="625" w:author="Havelková Simona" w:date="2026-02-05T08:54:00Z">
        <w:r w:rsidRPr="0030792F" w:rsidDel="0030792F">
          <w:rPr>
            <w:noProof/>
            <w:rPrChange w:id="626" w:author="Havelková Simona" w:date="2026-02-05T08:54:00Z">
              <w:rPr>
                <w:rStyle w:val="Hypertextovodkaz"/>
                <w:noProof/>
              </w:rPr>
            </w:rPrChange>
          </w:rPr>
          <w:delText>Obrázek 3 V-model</w:delText>
        </w:r>
        <w:r w:rsidDel="0030792F">
          <w:rPr>
            <w:noProof/>
            <w:webHidden/>
          </w:rPr>
          <w:tab/>
        </w:r>
        <w:r w:rsidR="001D2882" w:rsidDel="0030792F">
          <w:rPr>
            <w:noProof/>
            <w:webHidden/>
          </w:rPr>
          <w:delText>11</w:delText>
        </w:r>
      </w:del>
    </w:p>
    <w:p w14:paraId="0CCF8FC4" w14:textId="647E4AF2" w:rsidR="00A47C58" w:rsidDel="0030792F" w:rsidRDefault="00A47C58">
      <w:pPr>
        <w:pStyle w:val="Seznamobrzk"/>
        <w:tabs>
          <w:tab w:val="right" w:leader="dot" w:pos="8210"/>
        </w:tabs>
        <w:rPr>
          <w:del w:id="627" w:author="Havelková Simona" w:date="2026-02-05T08:54:00Z"/>
          <w:rFonts w:asciiTheme="minorHAnsi" w:eastAsiaTheme="minorEastAsia" w:hAnsiTheme="minorHAnsi" w:cstheme="minorBidi"/>
          <w:bCs w:val="0"/>
          <w:noProof/>
          <w:color w:val="auto"/>
          <w:sz w:val="22"/>
          <w:szCs w:val="22"/>
        </w:rPr>
      </w:pPr>
      <w:del w:id="628" w:author="Havelková Simona" w:date="2026-02-05T08:54:00Z">
        <w:r w:rsidRPr="0030792F" w:rsidDel="0030792F">
          <w:rPr>
            <w:noProof/>
            <w:rPrChange w:id="629" w:author="Havelková Simona" w:date="2026-02-05T08:54:00Z">
              <w:rPr>
                <w:rStyle w:val="Hypertextovodkaz"/>
                <w:noProof/>
              </w:rPr>
            </w:rPrChange>
          </w:rPr>
          <w:delText>Obrázek 4 Agilní model</w:delText>
        </w:r>
        <w:r w:rsidDel="0030792F">
          <w:rPr>
            <w:noProof/>
            <w:webHidden/>
          </w:rPr>
          <w:tab/>
        </w:r>
        <w:r w:rsidR="001D2882" w:rsidDel="0030792F">
          <w:rPr>
            <w:noProof/>
            <w:webHidden/>
          </w:rPr>
          <w:delText>12</w:delText>
        </w:r>
      </w:del>
    </w:p>
    <w:p w14:paraId="11CB05D5" w14:textId="18C1099F" w:rsidR="00A47C58" w:rsidDel="0030792F" w:rsidRDefault="00A47C58">
      <w:pPr>
        <w:pStyle w:val="Seznamobrzk"/>
        <w:tabs>
          <w:tab w:val="right" w:leader="dot" w:pos="8210"/>
        </w:tabs>
        <w:rPr>
          <w:del w:id="630" w:author="Havelková Simona" w:date="2026-02-05T08:54:00Z"/>
          <w:rFonts w:asciiTheme="minorHAnsi" w:eastAsiaTheme="minorEastAsia" w:hAnsiTheme="minorHAnsi" w:cstheme="minorBidi"/>
          <w:bCs w:val="0"/>
          <w:noProof/>
          <w:color w:val="auto"/>
          <w:sz w:val="22"/>
          <w:szCs w:val="22"/>
        </w:rPr>
      </w:pPr>
      <w:del w:id="631" w:author="Havelková Simona" w:date="2026-02-05T08:54:00Z">
        <w:r w:rsidRPr="0030792F" w:rsidDel="0030792F">
          <w:rPr>
            <w:noProof/>
            <w:rPrChange w:id="632" w:author="Havelková Simona" w:date="2026-02-05T08:54:00Z">
              <w:rPr>
                <w:rStyle w:val="Hypertextovodkaz"/>
                <w:noProof/>
              </w:rPr>
            </w:rPrChange>
          </w:rPr>
          <w:delText>Obrázek 5 Lean model</w:delText>
        </w:r>
        <w:r w:rsidDel="0030792F">
          <w:rPr>
            <w:noProof/>
            <w:webHidden/>
          </w:rPr>
          <w:tab/>
        </w:r>
        <w:r w:rsidR="001D2882" w:rsidDel="0030792F">
          <w:rPr>
            <w:noProof/>
            <w:webHidden/>
          </w:rPr>
          <w:delText>12</w:delText>
        </w:r>
      </w:del>
    </w:p>
    <w:p w14:paraId="34AB75A0" w14:textId="6BD88B7E" w:rsidR="00A47C58" w:rsidDel="0030792F" w:rsidRDefault="00A47C58">
      <w:pPr>
        <w:pStyle w:val="Seznamobrzk"/>
        <w:tabs>
          <w:tab w:val="right" w:leader="dot" w:pos="8210"/>
        </w:tabs>
        <w:rPr>
          <w:del w:id="633" w:author="Havelková Simona" w:date="2026-02-05T08:54:00Z"/>
          <w:rFonts w:asciiTheme="minorHAnsi" w:eastAsiaTheme="minorEastAsia" w:hAnsiTheme="minorHAnsi" w:cstheme="minorBidi"/>
          <w:bCs w:val="0"/>
          <w:noProof/>
          <w:color w:val="auto"/>
          <w:sz w:val="22"/>
          <w:szCs w:val="22"/>
        </w:rPr>
      </w:pPr>
      <w:del w:id="634" w:author="Havelková Simona" w:date="2026-02-05T08:54:00Z">
        <w:r w:rsidRPr="0030792F" w:rsidDel="0030792F">
          <w:rPr>
            <w:noProof/>
            <w:rPrChange w:id="635" w:author="Havelková Simona" w:date="2026-02-05T08:54:00Z">
              <w:rPr>
                <w:rStyle w:val="Hypertextovodkaz"/>
                <w:noProof/>
              </w:rPr>
            </w:rPrChange>
          </w:rPr>
          <w:delText>Obrázek 6 Iterativní model</w:delText>
        </w:r>
        <w:r w:rsidDel="0030792F">
          <w:rPr>
            <w:noProof/>
            <w:webHidden/>
          </w:rPr>
          <w:tab/>
        </w:r>
        <w:r w:rsidR="001D2882" w:rsidDel="0030792F">
          <w:rPr>
            <w:noProof/>
            <w:webHidden/>
          </w:rPr>
          <w:delText>13</w:delText>
        </w:r>
      </w:del>
    </w:p>
    <w:p w14:paraId="30CC4C46" w14:textId="07044DC6" w:rsidR="00A47C58" w:rsidDel="0030792F" w:rsidRDefault="00A47C58">
      <w:pPr>
        <w:pStyle w:val="Seznamobrzk"/>
        <w:tabs>
          <w:tab w:val="right" w:leader="dot" w:pos="8210"/>
        </w:tabs>
        <w:rPr>
          <w:del w:id="636" w:author="Havelková Simona" w:date="2026-02-05T08:54:00Z"/>
          <w:rFonts w:asciiTheme="minorHAnsi" w:eastAsiaTheme="minorEastAsia" w:hAnsiTheme="minorHAnsi" w:cstheme="minorBidi"/>
          <w:bCs w:val="0"/>
          <w:noProof/>
          <w:color w:val="auto"/>
          <w:sz w:val="22"/>
          <w:szCs w:val="22"/>
        </w:rPr>
      </w:pPr>
      <w:del w:id="637" w:author="Havelková Simona" w:date="2026-02-05T08:54:00Z">
        <w:r w:rsidRPr="0030792F" w:rsidDel="0030792F">
          <w:rPr>
            <w:noProof/>
            <w:rPrChange w:id="638" w:author="Havelková Simona" w:date="2026-02-05T08:54:00Z">
              <w:rPr>
                <w:rStyle w:val="Hypertextovodkaz"/>
                <w:noProof/>
              </w:rPr>
            </w:rPrChange>
          </w:rPr>
          <w:delText>Obrázek 7 Spirálový model</w:delText>
        </w:r>
        <w:r w:rsidDel="0030792F">
          <w:rPr>
            <w:noProof/>
            <w:webHidden/>
          </w:rPr>
          <w:tab/>
        </w:r>
        <w:r w:rsidR="001D2882" w:rsidDel="0030792F">
          <w:rPr>
            <w:noProof/>
            <w:webHidden/>
          </w:rPr>
          <w:delText>14</w:delText>
        </w:r>
      </w:del>
    </w:p>
    <w:p w14:paraId="2896E868" w14:textId="31DE62B2" w:rsidR="00A47C58" w:rsidDel="0030792F" w:rsidRDefault="00A47C58">
      <w:pPr>
        <w:pStyle w:val="Seznamobrzk"/>
        <w:tabs>
          <w:tab w:val="right" w:leader="dot" w:pos="8210"/>
        </w:tabs>
        <w:rPr>
          <w:del w:id="639" w:author="Havelková Simona" w:date="2026-02-05T08:54:00Z"/>
          <w:rFonts w:asciiTheme="minorHAnsi" w:eastAsiaTheme="minorEastAsia" w:hAnsiTheme="minorHAnsi" w:cstheme="minorBidi"/>
          <w:bCs w:val="0"/>
          <w:noProof/>
          <w:color w:val="auto"/>
          <w:sz w:val="22"/>
          <w:szCs w:val="22"/>
        </w:rPr>
      </w:pPr>
      <w:del w:id="640" w:author="Havelková Simona" w:date="2026-02-05T08:54:00Z">
        <w:r w:rsidRPr="0030792F" w:rsidDel="0030792F">
          <w:rPr>
            <w:noProof/>
            <w:rPrChange w:id="641" w:author="Havelková Simona" w:date="2026-02-05T08:54:00Z">
              <w:rPr>
                <w:rStyle w:val="Hypertextovodkaz"/>
                <w:noProof/>
              </w:rPr>
            </w:rPrChange>
          </w:rPr>
          <w:delText>Obrázek 8 Big Bang model</w:delText>
        </w:r>
        <w:r w:rsidDel="0030792F">
          <w:rPr>
            <w:noProof/>
            <w:webHidden/>
          </w:rPr>
          <w:tab/>
        </w:r>
        <w:r w:rsidR="001D2882" w:rsidDel="0030792F">
          <w:rPr>
            <w:noProof/>
            <w:webHidden/>
          </w:rPr>
          <w:delText>14</w:delText>
        </w:r>
      </w:del>
    </w:p>
    <w:p w14:paraId="405EA27E" w14:textId="2C6B7D00" w:rsidR="00A47C58" w:rsidDel="0030792F" w:rsidRDefault="00A47C58">
      <w:pPr>
        <w:pStyle w:val="Seznamobrzk"/>
        <w:tabs>
          <w:tab w:val="right" w:leader="dot" w:pos="8210"/>
        </w:tabs>
        <w:rPr>
          <w:del w:id="642" w:author="Havelková Simona" w:date="2026-02-05T08:54:00Z"/>
          <w:rFonts w:asciiTheme="minorHAnsi" w:eastAsiaTheme="minorEastAsia" w:hAnsiTheme="minorHAnsi" w:cstheme="minorBidi"/>
          <w:bCs w:val="0"/>
          <w:noProof/>
          <w:color w:val="auto"/>
          <w:sz w:val="22"/>
          <w:szCs w:val="22"/>
        </w:rPr>
      </w:pPr>
      <w:del w:id="643" w:author="Havelková Simona" w:date="2026-02-05T08:54:00Z">
        <w:r w:rsidRPr="0030792F" w:rsidDel="0030792F">
          <w:rPr>
            <w:noProof/>
            <w:rPrChange w:id="644" w:author="Havelková Simona" w:date="2026-02-05T08:54:00Z">
              <w:rPr>
                <w:rStyle w:val="Hypertextovodkaz"/>
                <w:noProof/>
              </w:rPr>
            </w:rPrChange>
          </w:rPr>
          <w:delText>Obrázek 9 – Rad model</w:delText>
        </w:r>
        <w:r w:rsidDel="0030792F">
          <w:rPr>
            <w:noProof/>
            <w:webHidden/>
          </w:rPr>
          <w:tab/>
        </w:r>
        <w:r w:rsidR="001D2882" w:rsidDel="0030792F">
          <w:rPr>
            <w:noProof/>
            <w:webHidden/>
          </w:rPr>
          <w:delText>15</w:delText>
        </w:r>
      </w:del>
    </w:p>
    <w:p w14:paraId="098C84E8" w14:textId="39E61110" w:rsidR="00A47C58" w:rsidDel="0030792F" w:rsidRDefault="00A47C58">
      <w:pPr>
        <w:pStyle w:val="Seznamobrzk"/>
        <w:tabs>
          <w:tab w:val="right" w:leader="dot" w:pos="8210"/>
        </w:tabs>
        <w:rPr>
          <w:del w:id="645" w:author="Havelková Simona" w:date="2026-02-05T08:54:00Z"/>
          <w:rFonts w:asciiTheme="minorHAnsi" w:eastAsiaTheme="minorEastAsia" w:hAnsiTheme="minorHAnsi" w:cstheme="minorBidi"/>
          <w:bCs w:val="0"/>
          <w:noProof/>
          <w:color w:val="auto"/>
          <w:sz w:val="22"/>
          <w:szCs w:val="22"/>
        </w:rPr>
      </w:pPr>
      <w:del w:id="646" w:author="Havelková Simona" w:date="2026-02-05T08:54:00Z">
        <w:r w:rsidRPr="0030792F" w:rsidDel="0030792F">
          <w:rPr>
            <w:noProof/>
            <w:rPrChange w:id="647" w:author="Havelková Simona" w:date="2026-02-05T08:54:00Z">
              <w:rPr>
                <w:rStyle w:val="Hypertextovodkaz"/>
                <w:noProof/>
              </w:rPr>
            </w:rPrChange>
          </w:rPr>
          <w:delText>Obrázek 10 Proces Gitu</w:delText>
        </w:r>
        <w:r w:rsidDel="0030792F">
          <w:rPr>
            <w:noProof/>
            <w:webHidden/>
          </w:rPr>
          <w:tab/>
        </w:r>
        <w:r w:rsidR="001D2882" w:rsidDel="0030792F">
          <w:rPr>
            <w:noProof/>
            <w:webHidden/>
          </w:rPr>
          <w:delText>19</w:delText>
        </w:r>
      </w:del>
    </w:p>
    <w:p w14:paraId="6ED3768B" w14:textId="00378DC9" w:rsidR="00A47C58" w:rsidDel="0030792F" w:rsidRDefault="00A47C58">
      <w:pPr>
        <w:pStyle w:val="Seznamobrzk"/>
        <w:tabs>
          <w:tab w:val="right" w:leader="dot" w:pos="8210"/>
        </w:tabs>
        <w:rPr>
          <w:del w:id="648" w:author="Havelková Simona" w:date="2026-02-05T08:54:00Z"/>
          <w:rFonts w:asciiTheme="minorHAnsi" w:eastAsiaTheme="minorEastAsia" w:hAnsiTheme="minorHAnsi" w:cstheme="minorBidi"/>
          <w:bCs w:val="0"/>
          <w:noProof/>
          <w:color w:val="auto"/>
          <w:sz w:val="22"/>
          <w:szCs w:val="22"/>
        </w:rPr>
      </w:pPr>
      <w:del w:id="649" w:author="Havelková Simona" w:date="2026-02-05T08:54:00Z">
        <w:r w:rsidRPr="0030792F" w:rsidDel="0030792F">
          <w:rPr>
            <w:noProof/>
            <w:rPrChange w:id="650" w:author="Havelková Simona" w:date="2026-02-05T08:54:00Z">
              <w:rPr>
                <w:rStyle w:val="Hypertextovodkaz"/>
                <w:noProof/>
              </w:rPr>
            </w:rPrChange>
          </w:rPr>
          <w:delText>Obrázek 11 Proces DevOps</w:delText>
        </w:r>
        <w:r w:rsidDel="0030792F">
          <w:rPr>
            <w:noProof/>
            <w:webHidden/>
          </w:rPr>
          <w:tab/>
        </w:r>
        <w:r w:rsidR="001D2882" w:rsidDel="0030792F">
          <w:rPr>
            <w:noProof/>
            <w:webHidden/>
          </w:rPr>
          <w:delText>21</w:delText>
        </w:r>
      </w:del>
    </w:p>
    <w:p w14:paraId="4177B087" w14:textId="581903BC" w:rsidR="00A47C58" w:rsidDel="0030792F" w:rsidRDefault="00A47C58">
      <w:pPr>
        <w:pStyle w:val="Seznamobrzk"/>
        <w:tabs>
          <w:tab w:val="right" w:leader="dot" w:pos="8210"/>
        </w:tabs>
        <w:rPr>
          <w:del w:id="651" w:author="Havelková Simona" w:date="2026-02-05T08:54:00Z"/>
          <w:rFonts w:asciiTheme="minorHAnsi" w:eastAsiaTheme="minorEastAsia" w:hAnsiTheme="minorHAnsi" w:cstheme="minorBidi"/>
          <w:bCs w:val="0"/>
          <w:noProof/>
          <w:color w:val="auto"/>
          <w:sz w:val="22"/>
          <w:szCs w:val="22"/>
        </w:rPr>
      </w:pPr>
      <w:del w:id="652" w:author="Havelková Simona" w:date="2026-02-05T08:54:00Z">
        <w:r w:rsidRPr="0030792F" w:rsidDel="0030792F">
          <w:rPr>
            <w:noProof/>
            <w:rPrChange w:id="653" w:author="Havelková Simona" w:date="2026-02-05T08:54:00Z">
              <w:rPr>
                <w:rStyle w:val="Hypertextovodkaz"/>
                <w:noProof/>
              </w:rPr>
            </w:rPrChange>
          </w:rPr>
          <w:delText>Obrázek 12  Proces CI/CD</w:delText>
        </w:r>
        <w:r w:rsidDel="0030792F">
          <w:rPr>
            <w:noProof/>
            <w:webHidden/>
          </w:rPr>
          <w:tab/>
        </w:r>
        <w:r w:rsidR="001D2882" w:rsidDel="0030792F">
          <w:rPr>
            <w:noProof/>
            <w:webHidden/>
          </w:rPr>
          <w:delText>21</w:delText>
        </w:r>
      </w:del>
    </w:p>
    <w:p w14:paraId="27BBF29A" w14:textId="13CB7C9D" w:rsidR="00A47C58" w:rsidDel="0030792F" w:rsidRDefault="00A47C58">
      <w:pPr>
        <w:pStyle w:val="Seznamobrzk"/>
        <w:tabs>
          <w:tab w:val="right" w:leader="dot" w:pos="8210"/>
        </w:tabs>
        <w:rPr>
          <w:del w:id="654" w:author="Havelková Simona" w:date="2026-02-05T08:54:00Z"/>
          <w:rFonts w:asciiTheme="minorHAnsi" w:eastAsiaTheme="minorEastAsia" w:hAnsiTheme="minorHAnsi" w:cstheme="minorBidi"/>
          <w:bCs w:val="0"/>
          <w:noProof/>
          <w:color w:val="auto"/>
          <w:sz w:val="22"/>
          <w:szCs w:val="22"/>
        </w:rPr>
      </w:pPr>
      <w:del w:id="655" w:author="Havelková Simona" w:date="2026-02-05T08:54:00Z">
        <w:r w:rsidRPr="0030792F" w:rsidDel="0030792F">
          <w:rPr>
            <w:noProof/>
            <w:rPrChange w:id="656" w:author="Havelková Simona" w:date="2026-02-05T08:54:00Z">
              <w:rPr>
                <w:rStyle w:val="Hypertextovodkaz"/>
                <w:noProof/>
              </w:rPr>
            </w:rPrChange>
          </w:rPr>
          <w:delText>Obrázek 13 Proces SSDLC</w:delText>
        </w:r>
        <w:r w:rsidDel="0030792F">
          <w:rPr>
            <w:noProof/>
            <w:webHidden/>
          </w:rPr>
          <w:tab/>
        </w:r>
        <w:r w:rsidR="001D2882" w:rsidDel="0030792F">
          <w:rPr>
            <w:noProof/>
            <w:webHidden/>
          </w:rPr>
          <w:delText>26</w:delText>
        </w:r>
      </w:del>
    </w:p>
    <w:p w14:paraId="7056C354" w14:textId="20A159A3" w:rsidR="00A47C58" w:rsidDel="0030792F" w:rsidRDefault="00A47C58">
      <w:pPr>
        <w:pStyle w:val="Seznamobrzk"/>
        <w:tabs>
          <w:tab w:val="right" w:leader="dot" w:pos="8210"/>
        </w:tabs>
        <w:rPr>
          <w:del w:id="657" w:author="Havelková Simona" w:date="2026-02-05T08:54:00Z"/>
          <w:rFonts w:asciiTheme="minorHAnsi" w:eastAsiaTheme="minorEastAsia" w:hAnsiTheme="minorHAnsi" w:cstheme="minorBidi"/>
          <w:bCs w:val="0"/>
          <w:noProof/>
          <w:color w:val="auto"/>
          <w:sz w:val="22"/>
          <w:szCs w:val="22"/>
        </w:rPr>
      </w:pPr>
      <w:del w:id="658" w:author="Havelková Simona" w:date="2026-02-05T08:54:00Z">
        <w:r w:rsidRPr="0030792F" w:rsidDel="0030792F">
          <w:rPr>
            <w:noProof/>
            <w:rPrChange w:id="659" w:author="Havelková Simona" w:date="2026-02-05T08:54:00Z">
              <w:rPr>
                <w:rStyle w:val="Hypertextovodkaz"/>
                <w:noProof/>
              </w:rPr>
            </w:rPrChange>
          </w:rPr>
          <w:delText>Obrázek 14 – Průběh XSS útoku</w:delText>
        </w:r>
        <w:r w:rsidDel="0030792F">
          <w:rPr>
            <w:noProof/>
            <w:webHidden/>
          </w:rPr>
          <w:tab/>
        </w:r>
        <w:r w:rsidR="001D2882" w:rsidDel="0030792F">
          <w:rPr>
            <w:noProof/>
            <w:webHidden/>
          </w:rPr>
          <w:delText>30</w:delText>
        </w:r>
      </w:del>
    </w:p>
    <w:p w14:paraId="4B904EFF" w14:textId="3356CD63" w:rsidR="00A47C58" w:rsidDel="0030792F" w:rsidRDefault="00A47C58">
      <w:pPr>
        <w:pStyle w:val="Seznamobrzk"/>
        <w:tabs>
          <w:tab w:val="right" w:leader="dot" w:pos="8210"/>
        </w:tabs>
        <w:rPr>
          <w:del w:id="660" w:author="Havelková Simona" w:date="2026-02-05T08:54:00Z"/>
          <w:rFonts w:asciiTheme="minorHAnsi" w:eastAsiaTheme="minorEastAsia" w:hAnsiTheme="minorHAnsi" w:cstheme="minorBidi"/>
          <w:bCs w:val="0"/>
          <w:noProof/>
          <w:color w:val="auto"/>
          <w:sz w:val="22"/>
          <w:szCs w:val="22"/>
        </w:rPr>
      </w:pPr>
      <w:del w:id="661" w:author="Havelková Simona" w:date="2026-02-05T08:54:00Z">
        <w:r w:rsidRPr="0030792F" w:rsidDel="0030792F">
          <w:rPr>
            <w:noProof/>
            <w:rPrChange w:id="662" w:author="Havelková Simona" w:date="2026-02-05T08:54:00Z">
              <w:rPr>
                <w:rStyle w:val="Hypertextovodkaz"/>
                <w:noProof/>
              </w:rPr>
            </w:rPrChange>
          </w:rPr>
          <w:delText>Obrázek 15 Proces bezpečné analýzy zdrojového kódu</w:delText>
        </w:r>
        <w:r w:rsidDel="0030792F">
          <w:rPr>
            <w:noProof/>
            <w:webHidden/>
          </w:rPr>
          <w:tab/>
        </w:r>
        <w:r w:rsidR="001D2882" w:rsidDel="0030792F">
          <w:rPr>
            <w:noProof/>
            <w:webHidden/>
          </w:rPr>
          <w:delText>32</w:delText>
        </w:r>
      </w:del>
    </w:p>
    <w:p w14:paraId="7A33729C" w14:textId="43DAB015" w:rsidR="00A47C58" w:rsidDel="0030792F" w:rsidRDefault="00A47C58">
      <w:pPr>
        <w:pStyle w:val="Seznamobrzk"/>
        <w:tabs>
          <w:tab w:val="right" w:leader="dot" w:pos="8210"/>
        </w:tabs>
        <w:rPr>
          <w:del w:id="663" w:author="Havelková Simona" w:date="2026-02-05T08:54:00Z"/>
          <w:rFonts w:asciiTheme="minorHAnsi" w:eastAsiaTheme="minorEastAsia" w:hAnsiTheme="minorHAnsi" w:cstheme="minorBidi"/>
          <w:bCs w:val="0"/>
          <w:noProof/>
          <w:color w:val="auto"/>
          <w:sz w:val="22"/>
          <w:szCs w:val="22"/>
        </w:rPr>
      </w:pPr>
      <w:del w:id="664" w:author="Havelková Simona" w:date="2026-02-05T08:54:00Z">
        <w:r w:rsidRPr="0030792F" w:rsidDel="0030792F">
          <w:rPr>
            <w:noProof/>
            <w:rPrChange w:id="665" w:author="Havelková Simona" w:date="2026-02-05T08:54:00Z">
              <w:rPr>
                <w:rStyle w:val="Hypertextovodkaz"/>
                <w:noProof/>
              </w:rPr>
            </w:rPrChange>
          </w:rPr>
          <w:delText>Obrázek 16 Proces lexikální analýzy</w:delText>
        </w:r>
        <w:r w:rsidDel="0030792F">
          <w:rPr>
            <w:noProof/>
            <w:webHidden/>
          </w:rPr>
          <w:tab/>
        </w:r>
        <w:r w:rsidR="001D2882" w:rsidDel="0030792F">
          <w:rPr>
            <w:noProof/>
            <w:webHidden/>
          </w:rPr>
          <w:delText>34</w:delText>
        </w:r>
      </w:del>
    </w:p>
    <w:p w14:paraId="22C0D30B" w14:textId="1C13384A" w:rsidR="00A47C58" w:rsidDel="0030792F" w:rsidRDefault="00A47C58">
      <w:pPr>
        <w:pStyle w:val="Seznamobrzk"/>
        <w:tabs>
          <w:tab w:val="right" w:leader="dot" w:pos="8210"/>
        </w:tabs>
        <w:rPr>
          <w:del w:id="666" w:author="Havelková Simona" w:date="2026-02-05T08:54:00Z"/>
          <w:rFonts w:asciiTheme="minorHAnsi" w:eastAsiaTheme="minorEastAsia" w:hAnsiTheme="minorHAnsi" w:cstheme="minorBidi"/>
          <w:bCs w:val="0"/>
          <w:noProof/>
          <w:color w:val="auto"/>
          <w:sz w:val="22"/>
          <w:szCs w:val="22"/>
        </w:rPr>
      </w:pPr>
      <w:del w:id="667" w:author="Havelková Simona" w:date="2026-02-05T08:54:00Z">
        <w:r w:rsidRPr="0030792F" w:rsidDel="0030792F">
          <w:rPr>
            <w:noProof/>
            <w:rPrChange w:id="668" w:author="Havelková Simona" w:date="2026-02-05T08:54:00Z">
              <w:rPr>
                <w:rStyle w:val="Hypertextovodkaz"/>
                <w:noProof/>
              </w:rPr>
            </w:rPrChange>
          </w:rPr>
          <w:delText>Obrázek 17 Proces syntaktické analýzy</w:delText>
        </w:r>
        <w:r w:rsidDel="0030792F">
          <w:rPr>
            <w:noProof/>
            <w:webHidden/>
          </w:rPr>
          <w:tab/>
        </w:r>
        <w:r w:rsidR="001D2882" w:rsidDel="0030792F">
          <w:rPr>
            <w:noProof/>
            <w:webHidden/>
          </w:rPr>
          <w:delText>34</w:delText>
        </w:r>
      </w:del>
    </w:p>
    <w:p w14:paraId="5A6D16F3" w14:textId="78A6364C" w:rsidR="00A47C58" w:rsidDel="0030792F" w:rsidRDefault="00A47C58">
      <w:pPr>
        <w:pStyle w:val="Seznamobrzk"/>
        <w:tabs>
          <w:tab w:val="right" w:leader="dot" w:pos="8210"/>
        </w:tabs>
        <w:rPr>
          <w:del w:id="669" w:author="Havelková Simona" w:date="2026-02-05T08:54:00Z"/>
          <w:rFonts w:asciiTheme="minorHAnsi" w:eastAsiaTheme="minorEastAsia" w:hAnsiTheme="minorHAnsi" w:cstheme="minorBidi"/>
          <w:bCs w:val="0"/>
          <w:noProof/>
          <w:color w:val="auto"/>
          <w:sz w:val="22"/>
          <w:szCs w:val="22"/>
        </w:rPr>
      </w:pPr>
      <w:del w:id="670" w:author="Havelková Simona" w:date="2026-02-05T08:54:00Z">
        <w:r w:rsidRPr="0030792F" w:rsidDel="0030792F">
          <w:rPr>
            <w:noProof/>
            <w:rPrChange w:id="671" w:author="Havelková Simona" w:date="2026-02-05T08:54:00Z">
              <w:rPr>
                <w:rStyle w:val="Hypertextovodkaz"/>
                <w:noProof/>
              </w:rPr>
            </w:rPrChange>
          </w:rPr>
          <w:delText>Obrázek 18 Příklad abstraktního syntaktického stromu</w:delText>
        </w:r>
        <w:r w:rsidDel="0030792F">
          <w:rPr>
            <w:noProof/>
            <w:webHidden/>
          </w:rPr>
          <w:tab/>
        </w:r>
        <w:r w:rsidR="001D2882" w:rsidDel="0030792F">
          <w:rPr>
            <w:noProof/>
            <w:webHidden/>
          </w:rPr>
          <w:delText>35</w:delText>
        </w:r>
      </w:del>
    </w:p>
    <w:p w14:paraId="26164CD5" w14:textId="63B910EC" w:rsidR="00A47C58" w:rsidDel="0030792F" w:rsidRDefault="00A47C58">
      <w:pPr>
        <w:pStyle w:val="Seznamobrzk"/>
        <w:tabs>
          <w:tab w:val="right" w:leader="dot" w:pos="8210"/>
        </w:tabs>
        <w:rPr>
          <w:del w:id="672" w:author="Havelková Simona" w:date="2026-02-05T08:54:00Z"/>
          <w:rFonts w:asciiTheme="minorHAnsi" w:eastAsiaTheme="minorEastAsia" w:hAnsiTheme="minorHAnsi" w:cstheme="minorBidi"/>
          <w:bCs w:val="0"/>
          <w:noProof/>
          <w:color w:val="auto"/>
          <w:sz w:val="22"/>
          <w:szCs w:val="22"/>
        </w:rPr>
      </w:pPr>
      <w:del w:id="673" w:author="Havelková Simona" w:date="2026-02-05T08:54:00Z">
        <w:r w:rsidRPr="0030792F" w:rsidDel="0030792F">
          <w:rPr>
            <w:noProof/>
            <w:rPrChange w:id="674" w:author="Havelková Simona" w:date="2026-02-05T08:54:00Z">
              <w:rPr>
                <w:rStyle w:val="Hypertextovodkaz"/>
                <w:noProof/>
              </w:rPr>
            </w:rPrChange>
          </w:rPr>
          <w:delText>Obrázek 19 Vizualizace abstraktního syntaktického stromu</w:delText>
        </w:r>
        <w:r w:rsidDel="0030792F">
          <w:rPr>
            <w:noProof/>
            <w:webHidden/>
          </w:rPr>
          <w:tab/>
        </w:r>
        <w:r w:rsidR="001D2882" w:rsidDel="0030792F">
          <w:rPr>
            <w:noProof/>
            <w:webHidden/>
          </w:rPr>
          <w:delText>35</w:delText>
        </w:r>
      </w:del>
    </w:p>
    <w:p w14:paraId="408E5814" w14:textId="3E7A4CDC" w:rsidR="00A47C58" w:rsidDel="0030792F" w:rsidRDefault="00A47C58">
      <w:pPr>
        <w:pStyle w:val="Seznamobrzk"/>
        <w:tabs>
          <w:tab w:val="right" w:leader="dot" w:pos="8210"/>
        </w:tabs>
        <w:rPr>
          <w:del w:id="675" w:author="Havelková Simona" w:date="2026-02-05T08:54:00Z"/>
          <w:rFonts w:asciiTheme="minorHAnsi" w:eastAsiaTheme="minorEastAsia" w:hAnsiTheme="minorHAnsi" w:cstheme="minorBidi"/>
          <w:bCs w:val="0"/>
          <w:noProof/>
          <w:color w:val="auto"/>
          <w:sz w:val="22"/>
          <w:szCs w:val="22"/>
        </w:rPr>
      </w:pPr>
      <w:del w:id="676" w:author="Havelková Simona" w:date="2026-02-05T08:54:00Z">
        <w:r w:rsidRPr="0030792F" w:rsidDel="0030792F">
          <w:rPr>
            <w:noProof/>
            <w:rPrChange w:id="677" w:author="Havelková Simona" w:date="2026-02-05T08:54:00Z">
              <w:rPr>
                <w:rStyle w:val="Hypertextovodkaz"/>
                <w:noProof/>
              </w:rPr>
            </w:rPrChange>
          </w:rPr>
          <w:delText>Obrázek 20 Graf toku řízení – podmíněné větvení</w:delText>
        </w:r>
        <w:r w:rsidDel="0030792F">
          <w:rPr>
            <w:noProof/>
            <w:webHidden/>
          </w:rPr>
          <w:tab/>
        </w:r>
        <w:r w:rsidR="001D2882" w:rsidDel="0030792F">
          <w:rPr>
            <w:noProof/>
            <w:webHidden/>
          </w:rPr>
          <w:delText>37</w:delText>
        </w:r>
      </w:del>
    </w:p>
    <w:p w14:paraId="2FD5C2CB" w14:textId="7ED51BF4" w:rsidR="00A47C58" w:rsidDel="0030792F" w:rsidRDefault="00A47C58">
      <w:pPr>
        <w:pStyle w:val="Seznamobrzk"/>
        <w:tabs>
          <w:tab w:val="right" w:leader="dot" w:pos="8210"/>
        </w:tabs>
        <w:rPr>
          <w:del w:id="678" w:author="Havelková Simona" w:date="2026-02-05T08:54:00Z"/>
          <w:rFonts w:asciiTheme="minorHAnsi" w:eastAsiaTheme="minorEastAsia" w:hAnsiTheme="minorHAnsi" w:cstheme="minorBidi"/>
          <w:bCs w:val="0"/>
          <w:noProof/>
          <w:color w:val="auto"/>
          <w:sz w:val="22"/>
          <w:szCs w:val="22"/>
        </w:rPr>
      </w:pPr>
      <w:del w:id="679" w:author="Havelková Simona" w:date="2026-02-05T08:54:00Z">
        <w:r w:rsidRPr="0030792F" w:rsidDel="0030792F">
          <w:rPr>
            <w:noProof/>
            <w:rPrChange w:id="680" w:author="Havelková Simona" w:date="2026-02-05T08:54:00Z">
              <w:rPr>
                <w:rStyle w:val="Hypertextovodkaz"/>
                <w:noProof/>
              </w:rPr>
            </w:rPrChange>
          </w:rPr>
          <w:delText>Obrázek 21 Graf toku řízení – cyklus</w:delText>
        </w:r>
        <w:r w:rsidDel="0030792F">
          <w:rPr>
            <w:noProof/>
            <w:webHidden/>
          </w:rPr>
          <w:tab/>
        </w:r>
        <w:r w:rsidR="001D2882" w:rsidDel="0030792F">
          <w:rPr>
            <w:noProof/>
            <w:webHidden/>
          </w:rPr>
          <w:delText>37</w:delText>
        </w:r>
      </w:del>
    </w:p>
    <w:p w14:paraId="369EC32F" w14:textId="55A126DE" w:rsidR="00A47C58" w:rsidDel="0030792F" w:rsidRDefault="00A47C58">
      <w:pPr>
        <w:pStyle w:val="Seznamobrzk"/>
        <w:tabs>
          <w:tab w:val="right" w:leader="dot" w:pos="8210"/>
        </w:tabs>
        <w:rPr>
          <w:del w:id="681" w:author="Havelková Simona" w:date="2026-02-05T08:54:00Z"/>
          <w:rFonts w:asciiTheme="minorHAnsi" w:eastAsiaTheme="minorEastAsia" w:hAnsiTheme="minorHAnsi" w:cstheme="minorBidi"/>
          <w:bCs w:val="0"/>
          <w:noProof/>
          <w:color w:val="auto"/>
          <w:sz w:val="22"/>
          <w:szCs w:val="22"/>
        </w:rPr>
      </w:pPr>
      <w:del w:id="682" w:author="Havelková Simona" w:date="2026-02-05T08:54:00Z">
        <w:r w:rsidRPr="0030792F" w:rsidDel="0030792F">
          <w:rPr>
            <w:noProof/>
            <w:rPrChange w:id="683" w:author="Havelková Simona" w:date="2026-02-05T08:54:00Z">
              <w:rPr>
                <w:rStyle w:val="Hypertextovodkaz"/>
                <w:noProof/>
              </w:rPr>
            </w:rPrChange>
          </w:rPr>
          <w:delText>Obrázek 22 Graf toku řízení – cyklus se zpětnou hranou do A</w:delText>
        </w:r>
        <w:r w:rsidDel="0030792F">
          <w:rPr>
            <w:noProof/>
            <w:webHidden/>
          </w:rPr>
          <w:tab/>
        </w:r>
        <w:r w:rsidR="001D2882" w:rsidDel="0030792F">
          <w:rPr>
            <w:noProof/>
            <w:webHidden/>
          </w:rPr>
          <w:delText>38</w:delText>
        </w:r>
      </w:del>
    </w:p>
    <w:p w14:paraId="03B2A8F6" w14:textId="696A7C4F" w:rsidR="00A47C58" w:rsidDel="0030792F" w:rsidRDefault="00A47C58">
      <w:pPr>
        <w:pStyle w:val="Seznamobrzk"/>
        <w:tabs>
          <w:tab w:val="right" w:leader="dot" w:pos="8210"/>
        </w:tabs>
        <w:rPr>
          <w:del w:id="684" w:author="Havelková Simona" w:date="2026-02-05T08:54:00Z"/>
          <w:rFonts w:asciiTheme="minorHAnsi" w:eastAsiaTheme="minorEastAsia" w:hAnsiTheme="minorHAnsi" w:cstheme="minorBidi"/>
          <w:bCs w:val="0"/>
          <w:noProof/>
          <w:color w:val="auto"/>
          <w:sz w:val="22"/>
          <w:szCs w:val="22"/>
        </w:rPr>
      </w:pPr>
      <w:del w:id="685" w:author="Havelková Simona" w:date="2026-02-05T08:54:00Z">
        <w:r w:rsidRPr="0030792F" w:rsidDel="0030792F">
          <w:rPr>
            <w:noProof/>
            <w:rPrChange w:id="686" w:author="Havelková Simona" w:date="2026-02-05T08:54:00Z">
              <w:rPr>
                <w:rStyle w:val="Hypertextovodkaz"/>
                <w:noProof/>
              </w:rPr>
            </w:rPrChange>
          </w:rPr>
          <w:delText>Obrázek 23 Úspěšné provedení analýzy nástroje GitLab</w:delText>
        </w:r>
        <w:r w:rsidDel="0030792F">
          <w:rPr>
            <w:noProof/>
            <w:webHidden/>
          </w:rPr>
          <w:tab/>
        </w:r>
        <w:r w:rsidR="001D2882" w:rsidDel="0030792F">
          <w:rPr>
            <w:noProof/>
            <w:webHidden/>
          </w:rPr>
          <w:delText>43</w:delText>
        </w:r>
      </w:del>
    </w:p>
    <w:p w14:paraId="78089265" w14:textId="3862B358" w:rsidR="00A47C58" w:rsidDel="0030792F" w:rsidRDefault="00A47C58">
      <w:pPr>
        <w:pStyle w:val="Seznamobrzk"/>
        <w:tabs>
          <w:tab w:val="right" w:leader="dot" w:pos="8210"/>
        </w:tabs>
        <w:rPr>
          <w:del w:id="687" w:author="Havelková Simona" w:date="2026-02-05T08:54:00Z"/>
          <w:rFonts w:asciiTheme="minorHAnsi" w:eastAsiaTheme="minorEastAsia" w:hAnsiTheme="minorHAnsi" w:cstheme="minorBidi"/>
          <w:bCs w:val="0"/>
          <w:noProof/>
          <w:color w:val="auto"/>
          <w:sz w:val="22"/>
          <w:szCs w:val="22"/>
        </w:rPr>
      </w:pPr>
      <w:del w:id="688" w:author="Havelková Simona" w:date="2026-02-05T08:54:00Z">
        <w:r w:rsidRPr="0030792F" w:rsidDel="0030792F">
          <w:rPr>
            <w:noProof/>
            <w:rPrChange w:id="689" w:author="Havelková Simona" w:date="2026-02-05T08:54:00Z">
              <w:rPr>
                <w:rStyle w:val="Hypertextovodkaz"/>
                <w:noProof/>
              </w:rPr>
            </w:rPrChange>
          </w:rPr>
          <w:delText>Obrázek 24 Transformovaná výsledná data pomocí aplikace JSON Hero</w:delText>
        </w:r>
        <w:r w:rsidDel="0030792F">
          <w:rPr>
            <w:noProof/>
            <w:webHidden/>
          </w:rPr>
          <w:tab/>
        </w:r>
        <w:r w:rsidR="001D2882" w:rsidDel="0030792F">
          <w:rPr>
            <w:noProof/>
            <w:webHidden/>
          </w:rPr>
          <w:delText>45</w:delText>
        </w:r>
      </w:del>
    </w:p>
    <w:p w14:paraId="7BE53342" w14:textId="28158FCC" w:rsidR="00A47C58" w:rsidDel="0030792F" w:rsidRDefault="00A47C58">
      <w:pPr>
        <w:pStyle w:val="Seznamobrzk"/>
        <w:tabs>
          <w:tab w:val="right" w:leader="dot" w:pos="8210"/>
        </w:tabs>
        <w:rPr>
          <w:del w:id="690" w:author="Havelková Simona" w:date="2026-02-05T08:54:00Z"/>
          <w:rFonts w:asciiTheme="minorHAnsi" w:eastAsiaTheme="minorEastAsia" w:hAnsiTheme="minorHAnsi" w:cstheme="minorBidi"/>
          <w:bCs w:val="0"/>
          <w:noProof/>
          <w:color w:val="auto"/>
          <w:sz w:val="22"/>
          <w:szCs w:val="22"/>
        </w:rPr>
      </w:pPr>
      <w:del w:id="691" w:author="Havelková Simona" w:date="2026-02-05T08:54:00Z">
        <w:r w:rsidRPr="0030792F" w:rsidDel="0030792F">
          <w:rPr>
            <w:noProof/>
            <w:rPrChange w:id="692" w:author="Havelková Simona" w:date="2026-02-05T08:54:00Z">
              <w:rPr>
                <w:rStyle w:val="Hypertextovodkaz"/>
                <w:noProof/>
              </w:rPr>
            </w:rPrChange>
          </w:rPr>
          <w:delText>Obrázek 25 Nabídka přidání projektu na platformě Snyk</w:delText>
        </w:r>
        <w:r w:rsidDel="0030792F">
          <w:rPr>
            <w:noProof/>
            <w:webHidden/>
          </w:rPr>
          <w:tab/>
        </w:r>
        <w:r w:rsidR="001D2882" w:rsidDel="0030792F">
          <w:rPr>
            <w:noProof/>
            <w:webHidden/>
          </w:rPr>
          <w:delText>46</w:delText>
        </w:r>
      </w:del>
    </w:p>
    <w:p w14:paraId="22EC73DF" w14:textId="19351585" w:rsidR="00A47C58" w:rsidDel="0030792F" w:rsidRDefault="00A47C58">
      <w:pPr>
        <w:pStyle w:val="Seznamobrzk"/>
        <w:tabs>
          <w:tab w:val="right" w:leader="dot" w:pos="8210"/>
        </w:tabs>
        <w:rPr>
          <w:del w:id="693" w:author="Havelková Simona" w:date="2026-02-05T08:54:00Z"/>
          <w:rFonts w:asciiTheme="minorHAnsi" w:eastAsiaTheme="minorEastAsia" w:hAnsiTheme="minorHAnsi" w:cstheme="minorBidi"/>
          <w:bCs w:val="0"/>
          <w:noProof/>
          <w:color w:val="auto"/>
          <w:sz w:val="22"/>
          <w:szCs w:val="22"/>
        </w:rPr>
      </w:pPr>
      <w:del w:id="694" w:author="Havelková Simona" w:date="2026-02-05T08:54:00Z">
        <w:r w:rsidRPr="0030792F" w:rsidDel="0030792F">
          <w:rPr>
            <w:noProof/>
            <w:rPrChange w:id="695" w:author="Havelková Simona" w:date="2026-02-05T08:54:00Z">
              <w:rPr>
                <w:rStyle w:val="Hypertextovodkaz"/>
                <w:noProof/>
              </w:rPr>
            </w:rPrChange>
          </w:rPr>
          <w:delText>Obrázek 26 Počet zranitelností jednotlivých stupňů Snyk analýzy</w:delText>
        </w:r>
        <w:r w:rsidDel="0030792F">
          <w:rPr>
            <w:noProof/>
            <w:webHidden/>
          </w:rPr>
          <w:tab/>
        </w:r>
        <w:r w:rsidR="001D2882" w:rsidDel="0030792F">
          <w:rPr>
            <w:noProof/>
            <w:webHidden/>
          </w:rPr>
          <w:delText>47</w:delText>
        </w:r>
      </w:del>
    </w:p>
    <w:p w14:paraId="64260674" w14:textId="04124FE4" w:rsidR="00A47C58" w:rsidDel="0030792F" w:rsidRDefault="00A47C58">
      <w:pPr>
        <w:pStyle w:val="Seznamobrzk"/>
        <w:tabs>
          <w:tab w:val="right" w:leader="dot" w:pos="8210"/>
        </w:tabs>
        <w:rPr>
          <w:del w:id="696" w:author="Havelková Simona" w:date="2026-02-05T08:54:00Z"/>
          <w:rFonts w:asciiTheme="minorHAnsi" w:eastAsiaTheme="minorEastAsia" w:hAnsiTheme="minorHAnsi" w:cstheme="minorBidi"/>
          <w:bCs w:val="0"/>
          <w:noProof/>
          <w:color w:val="auto"/>
          <w:sz w:val="22"/>
          <w:szCs w:val="22"/>
        </w:rPr>
      </w:pPr>
      <w:del w:id="697" w:author="Havelková Simona" w:date="2026-02-05T08:54:00Z">
        <w:r w:rsidRPr="0030792F" w:rsidDel="0030792F">
          <w:rPr>
            <w:noProof/>
            <w:rPrChange w:id="698" w:author="Havelková Simona" w:date="2026-02-05T08:54:00Z">
              <w:rPr>
                <w:rStyle w:val="Hypertextovodkaz"/>
                <w:noProof/>
              </w:rPr>
            </w:rPrChange>
          </w:rPr>
          <w:delText>Obrázek 27 Základní informace projektu a analýzy na platformě Snyk</w:delText>
        </w:r>
        <w:r w:rsidDel="0030792F">
          <w:rPr>
            <w:noProof/>
            <w:webHidden/>
          </w:rPr>
          <w:tab/>
        </w:r>
        <w:r w:rsidR="001D2882" w:rsidDel="0030792F">
          <w:rPr>
            <w:noProof/>
            <w:webHidden/>
          </w:rPr>
          <w:delText>47</w:delText>
        </w:r>
      </w:del>
    </w:p>
    <w:p w14:paraId="21D2852E" w14:textId="34A384AE" w:rsidR="00A47C58" w:rsidDel="0030792F" w:rsidRDefault="00A47C58">
      <w:pPr>
        <w:pStyle w:val="Seznamobrzk"/>
        <w:tabs>
          <w:tab w:val="right" w:leader="dot" w:pos="8210"/>
        </w:tabs>
        <w:rPr>
          <w:del w:id="699" w:author="Havelková Simona" w:date="2026-02-05T08:54:00Z"/>
          <w:rFonts w:asciiTheme="minorHAnsi" w:eastAsiaTheme="minorEastAsia" w:hAnsiTheme="minorHAnsi" w:cstheme="minorBidi"/>
          <w:bCs w:val="0"/>
          <w:noProof/>
          <w:color w:val="auto"/>
          <w:sz w:val="22"/>
          <w:szCs w:val="22"/>
        </w:rPr>
      </w:pPr>
      <w:del w:id="700" w:author="Havelková Simona" w:date="2026-02-05T08:54:00Z">
        <w:r w:rsidRPr="0030792F" w:rsidDel="0030792F">
          <w:rPr>
            <w:noProof/>
            <w:rPrChange w:id="701" w:author="Havelková Simona" w:date="2026-02-05T08:54:00Z">
              <w:rPr>
                <w:rStyle w:val="Hypertextovodkaz"/>
                <w:noProof/>
              </w:rPr>
            </w:rPrChange>
          </w:rPr>
          <w:delText>Obrázek 28 Filtr zranitelností podle skóre závažnosti v aplikaci Snyk</w:delText>
        </w:r>
        <w:r w:rsidDel="0030792F">
          <w:rPr>
            <w:noProof/>
            <w:webHidden/>
          </w:rPr>
          <w:tab/>
        </w:r>
        <w:r w:rsidR="001D2882" w:rsidDel="0030792F">
          <w:rPr>
            <w:noProof/>
            <w:webHidden/>
          </w:rPr>
          <w:delText>48</w:delText>
        </w:r>
      </w:del>
    </w:p>
    <w:p w14:paraId="244C04EA" w14:textId="44022E16" w:rsidR="00A47C58" w:rsidDel="0030792F" w:rsidRDefault="00A47C58">
      <w:pPr>
        <w:pStyle w:val="Seznamobrzk"/>
        <w:tabs>
          <w:tab w:val="right" w:leader="dot" w:pos="8210"/>
        </w:tabs>
        <w:rPr>
          <w:del w:id="702" w:author="Havelková Simona" w:date="2026-02-05T08:54:00Z"/>
          <w:rFonts w:asciiTheme="minorHAnsi" w:eastAsiaTheme="minorEastAsia" w:hAnsiTheme="minorHAnsi" w:cstheme="minorBidi"/>
          <w:bCs w:val="0"/>
          <w:noProof/>
          <w:color w:val="auto"/>
          <w:sz w:val="22"/>
          <w:szCs w:val="22"/>
        </w:rPr>
      </w:pPr>
      <w:del w:id="703" w:author="Havelková Simona" w:date="2026-02-05T08:54:00Z">
        <w:r w:rsidRPr="0030792F" w:rsidDel="0030792F">
          <w:rPr>
            <w:noProof/>
            <w:rPrChange w:id="704" w:author="Havelková Simona" w:date="2026-02-05T08:54:00Z">
              <w:rPr>
                <w:rStyle w:val="Hypertextovodkaz"/>
                <w:noProof/>
              </w:rPr>
            </w:rPrChange>
          </w:rPr>
          <w:delText>Obrázek 29 Ukázka stručného výsledku zranitelnosti z analýzy Snyk</w:delText>
        </w:r>
        <w:r w:rsidDel="0030792F">
          <w:rPr>
            <w:noProof/>
            <w:webHidden/>
          </w:rPr>
          <w:tab/>
        </w:r>
        <w:r w:rsidR="001D2882" w:rsidDel="0030792F">
          <w:rPr>
            <w:noProof/>
            <w:webHidden/>
          </w:rPr>
          <w:delText>48</w:delText>
        </w:r>
      </w:del>
    </w:p>
    <w:p w14:paraId="13653843" w14:textId="05ED5D0F" w:rsidR="00A47C58" w:rsidDel="0030792F" w:rsidRDefault="00A47C58">
      <w:pPr>
        <w:pStyle w:val="Seznamobrzk"/>
        <w:tabs>
          <w:tab w:val="right" w:leader="dot" w:pos="8210"/>
        </w:tabs>
        <w:rPr>
          <w:del w:id="705" w:author="Havelková Simona" w:date="2026-02-05T08:54:00Z"/>
          <w:rFonts w:asciiTheme="minorHAnsi" w:eastAsiaTheme="minorEastAsia" w:hAnsiTheme="minorHAnsi" w:cstheme="minorBidi"/>
          <w:bCs w:val="0"/>
          <w:noProof/>
          <w:color w:val="auto"/>
          <w:sz w:val="22"/>
          <w:szCs w:val="22"/>
        </w:rPr>
      </w:pPr>
      <w:del w:id="706" w:author="Havelková Simona" w:date="2026-02-05T08:54:00Z">
        <w:r w:rsidRPr="0030792F" w:rsidDel="0030792F">
          <w:rPr>
            <w:noProof/>
            <w:rPrChange w:id="707" w:author="Havelková Simona" w:date="2026-02-05T08:54:00Z">
              <w:rPr>
                <w:rStyle w:val="Hypertextovodkaz"/>
                <w:noProof/>
              </w:rPr>
            </w:rPrChange>
          </w:rPr>
          <w:delText>Obrázek 30 Zvýrazněný řádek se zranitelností v aplikaci GitHub</w:delText>
        </w:r>
        <w:r w:rsidDel="0030792F">
          <w:rPr>
            <w:noProof/>
            <w:webHidden/>
          </w:rPr>
          <w:tab/>
        </w:r>
        <w:r w:rsidR="001D2882" w:rsidDel="0030792F">
          <w:rPr>
            <w:noProof/>
            <w:webHidden/>
          </w:rPr>
          <w:delText>49</w:delText>
        </w:r>
      </w:del>
    </w:p>
    <w:p w14:paraId="2D2C1F1C" w14:textId="43C2334D" w:rsidR="00A47C58" w:rsidDel="0030792F" w:rsidRDefault="00A47C58">
      <w:pPr>
        <w:pStyle w:val="Seznamobrzk"/>
        <w:tabs>
          <w:tab w:val="right" w:leader="dot" w:pos="8210"/>
        </w:tabs>
        <w:rPr>
          <w:del w:id="708" w:author="Havelková Simona" w:date="2026-02-05T08:54:00Z"/>
          <w:rFonts w:asciiTheme="minorHAnsi" w:eastAsiaTheme="minorEastAsia" w:hAnsiTheme="minorHAnsi" w:cstheme="minorBidi"/>
          <w:bCs w:val="0"/>
          <w:noProof/>
          <w:color w:val="auto"/>
          <w:sz w:val="22"/>
          <w:szCs w:val="22"/>
        </w:rPr>
      </w:pPr>
      <w:del w:id="709" w:author="Havelková Simona" w:date="2026-02-05T08:54:00Z">
        <w:r w:rsidRPr="0030792F" w:rsidDel="0030792F">
          <w:rPr>
            <w:noProof/>
            <w:rPrChange w:id="710" w:author="Havelková Simona" w:date="2026-02-05T08:54:00Z">
              <w:rPr>
                <w:rStyle w:val="Hypertextovodkaz"/>
                <w:noProof/>
              </w:rPr>
            </w:rPrChange>
          </w:rPr>
          <w:delText>Obrázek 31 Tok dat citlivého údaje z analýzy Snyk</w:delText>
        </w:r>
        <w:r w:rsidDel="0030792F">
          <w:rPr>
            <w:noProof/>
            <w:webHidden/>
          </w:rPr>
          <w:tab/>
        </w:r>
        <w:r w:rsidR="001D2882" w:rsidDel="0030792F">
          <w:rPr>
            <w:noProof/>
            <w:webHidden/>
          </w:rPr>
          <w:delText>50</w:delText>
        </w:r>
      </w:del>
    </w:p>
    <w:p w14:paraId="10B23490" w14:textId="40AE7653" w:rsidR="00A47C58" w:rsidDel="0030792F" w:rsidRDefault="00A47C58">
      <w:pPr>
        <w:pStyle w:val="Seznamobrzk"/>
        <w:tabs>
          <w:tab w:val="right" w:leader="dot" w:pos="8210"/>
        </w:tabs>
        <w:rPr>
          <w:del w:id="711" w:author="Havelková Simona" w:date="2026-02-05T08:54:00Z"/>
          <w:rFonts w:asciiTheme="minorHAnsi" w:eastAsiaTheme="minorEastAsia" w:hAnsiTheme="minorHAnsi" w:cstheme="minorBidi"/>
          <w:bCs w:val="0"/>
          <w:noProof/>
          <w:color w:val="auto"/>
          <w:sz w:val="22"/>
          <w:szCs w:val="22"/>
        </w:rPr>
      </w:pPr>
      <w:del w:id="712" w:author="Havelková Simona" w:date="2026-02-05T08:54:00Z">
        <w:r w:rsidRPr="0030792F" w:rsidDel="0030792F">
          <w:rPr>
            <w:noProof/>
            <w:rPrChange w:id="713" w:author="Havelková Simona" w:date="2026-02-05T08:54:00Z">
              <w:rPr>
                <w:rStyle w:val="Hypertextovodkaz"/>
                <w:noProof/>
              </w:rPr>
            </w:rPrChange>
          </w:rPr>
          <w:delText>Obrázek 32 Kód se zvýrazněným kritickým řádkem</w:delText>
        </w:r>
        <w:r w:rsidDel="0030792F">
          <w:rPr>
            <w:noProof/>
            <w:webHidden/>
          </w:rPr>
          <w:tab/>
        </w:r>
        <w:r w:rsidR="001D2882" w:rsidDel="0030792F">
          <w:rPr>
            <w:noProof/>
            <w:webHidden/>
          </w:rPr>
          <w:delText>50</w:delText>
        </w:r>
      </w:del>
    </w:p>
    <w:p w14:paraId="1F97456B" w14:textId="3788E876" w:rsidR="00A47C58" w:rsidDel="0030792F" w:rsidRDefault="00A47C58">
      <w:pPr>
        <w:pStyle w:val="Seznamobrzk"/>
        <w:tabs>
          <w:tab w:val="right" w:leader="dot" w:pos="8210"/>
        </w:tabs>
        <w:rPr>
          <w:del w:id="714" w:author="Havelková Simona" w:date="2026-02-05T08:54:00Z"/>
          <w:rFonts w:asciiTheme="minorHAnsi" w:eastAsiaTheme="minorEastAsia" w:hAnsiTheme="minorHAnsi" w:cstheme="minorBidi"/>
          <w:bCs w:val="0"/>
          <w:noProof/>
          <w:color w:val="auto"/>
          <w:sz w:val="22"/>
          <w:szCs w:val="22"/>
        </w:rPr>
      </w:pPr>
      <w:del w:id="715" w:author="Havelková Simona" w:date="2026-02-05T08:54:00Z">
        <w:r w:rsidRPr="0030792F" w:rsidDel="0030792F">
          <w:rPr>
            <w:noProof/>
            <w:rPrChange w:id="716" w:author="Havelková Simona" w:date="2026-02-05T08:54:00Z">
              <w:rPr>
                <w:rStyle w:val="Hypertextovodkaz"/>
                <w:noProof/>
              </w:rPr>
            </w:rPrChange>
          </w:rPr>
          <w:lastRenderedPageBreak/>
          <w:delText>Obrázek 33 Teoretický výklad možné opravy chyby</w:delText>
        </w:r>
        <w:r w:rsidDel="0030792F">
          <w:rPr>
            <w:noProof/>
            <w:webHidden/>
          </w:rPr>
          <w:tab/>
        </w:r>
        <w:r w:rsidR="001D2882" w:rsidDel="0030792F">
          <w:rPr>
            <w:noProof/>
            <w:webHidden/>
          </w:rPr>
          <w:delText>51</w:delText>
        </w:r>
      </w:del>
    </w:p>
    <w:p w14:paraId="094EC9D4" w14:textId="5CDCCD86" w:rsidR="00A47C58" w:rsidDel="0030792F" w:rsidRDefault="00A47C58">
      <w:pPr>
        <w:pStyle w:val="Seznamobrzk"/>
        <w:tabs>
          <w:tab w:val="right" w:leader="dot" w:pos="8210"/>
        </w:tabs>
        <w:rPr>
          <w:del w:id="717" w:author="Havelková Simona" w:date="2026-02-05T08:54:00Z"/>
          <w:rFonts w:asciiTheme="minorHAnsi" w:eastAsiaTheme="minorEastAsia" w:hAnsiTheme="minorHAnsi" w:cstheme="minorBidi"/>
          <w:bCs w:val="0"/>
          <w:noProof/>
          <w:color w:val="auto"/>
          <w:sz w:val="22"/>
          <w:szCs w:val="22"/>
        </w:rPr>
      </w:pPr>
      <w:del w:id="718" w:author="Havelková Simona" w:date="2026-02-05T08:54:00Z">
        <w:r w:rsidRPr="0030792F" w:rsidDel="0030792F">
          <w:rPr>
            <w:noProof/>
            <w:rPrChange w:id="719" w:author="Havelková Simona" w:date="2026-02-05T08:54:00Z">
              <w:rPr>
                <w:rStyle w:val="Hypertextovodkaz"/>
                <w:noProof/>
              </w:rPr>
            </w:rPrChange>
          </w:rPr>
          <w:delText>Obrázek 34 Ukázka kódu s opravami</w:delText>
        </w:r>
        <w:r w:rsidDel="0030792F">
          <w:rPr>
            <w:noProof/>
            <w:webHidden/>
          </w:rPr>
          <w:tab/>
        </w:r>
        <w:r w:rsidR="001D2882" w:rsidDel="0030792F">
          <w:rPr>
            <w:noProof/>
            <w:webHidden/>
          </w:rPr>
          <w:delText>51</w:delText>
        </w:r>
      </w:del>
    </w:p>
    <w:p w14:paraId="2EA18715" w14:textId="49D130EB" w:rsidR="00A47C58" w:rsidDel="0030792F" w:rsidRDefault="00A47C58">
      <w:pPr>
        <w:pStyle w:val="Seznamobrzk"/>
        <w:tabs>
          <w:tab w:val="right" w:leader="dot" w:pos="8210"/>
        </w:tabs>
        <w:rPr>
          <w:del w:id="720" w:author="Havelková Simona" w:date="2026-02-05T08:54:00Z"/>
          <w:rFonts w:asciiTheme="minorHAnsi" w:eastAsiaTheme="minorEastAsia" w:hAnsiTheme="minorHAnsi" w:cstheme="minorBidi"/>
          <w:bCs w:val="0"/>
          <w:noProof/>
          <w:color w:val="auto"/>
          <w:sz w:val="22"/>
          <w:szCs w:val="22"/>
        </w:rPr>
      </w:pPr>
      <w:del w:id="721" w:author="Havelková Simona" w:date="2026-02-05T08:54:00Z">
        <w:r w:rsidRPr="0030792F" w:rsidDel="0030792F">
          <w:rPr>
            <w:noProof/>
            <w:rPrChange w:id="722" w:author="Havelková Simona" w:date="2026-02-05T08:54:00Z">
              <w:rPr>
                <w:rStyle w:val="Hypertextovodkaz"/>
                <w:noProof/>
              </w:rPr>
            </w:rPrChange>
          </w:rPr>
          <w:delText>Obrázek 35 Formulář pro ignoraci identifikované zranitelnosti</w:delText>
        </w:r>
        <w:r w:rsidDel="0030792F">
          <w:rPr>
            <w:noProof/>
            <w:webHidden/>
          </w:rPr>
          <w:tab/>
        </w:r>
        <w:r w:rsidR="001D2882" w:rsidDel="0030792F">
          <w:rPr>
            <w:noProof/>
            <w:webHidden/>
          </w:rPr>
          <w:delText>53</w:delText>
        </w:r>
      </w:del>
    </w:p>
    <w:p w14:paraId="05C80BE5" w14:textId="6E9ABD99" w:rsidR="00A47C58" w:rsidDel="0030792F" w:rsidRDefault="00A47C58">
      <w:pPr>
        <w:pStyle w:val="Seznamobrzk"/>
        <w:tabs>
          <w:tab w:val="right" w:leader="dot" w:pos="8210"/>
        </w:tabs>
        <w:rPr>
          <w:del w:id="723" w:author="Havelková Simona" w:date="2026-02-05T08:54:00Z"/>
          <w:rFonts w:asciiTheme="minorHAnsi" w:eastAsiaTheme="minorEastAsia" w:hAnsiTheme="minorHAnsi" w:cstheme="minorBidi"/>
          <w:bCs w:val="0"/>
          <w:noProof/>
          <w:color w:val="auto"/>
          <w:sz w:val="22"/>
          <w:szCs w:val="22"/>
        </w:rPr>
      </w:pPr>
      <w:del w:id="724" w:author="Havelková Simona" w:date="2026-02-05T08:54:00Z">
        <w:r w:rsidRPr="0030792F" w:rsidDel="0030792F">
          <w:rPr>
            <w:noProof/>
            <w:rPrChange w:id="725" w:author="Havelková Simona" w:date="2026-02-05T08:54:00Z">
              <w:rPr>
                <w:rStyle w:val="Hypertextovodkaz"/>
                <w:noProof/>
              </w:rPr>
            </w:rPrChange>
          </w:rPr>
          <w:delText>Obrázek 36 Ukázka zranitelnosti se střední závažností</w:delText>
        </w:r>
        <w:r w:rsidDel="0030792F">
          <w:rPr>
            <w:noProof/>
            <w:webHidden/>
          </w:rPr>
          <w:tab/>
        </w:r>
        <w:r w:rsidR="001D2882" w:rsidDel="0030792F">
          <w:rPr>
            <w:noProof/>
            <w:webHidden/>
          </w:rPr>
          <w:delText>53</w:delText>
        </w:r>
      </w:del>
    </w:p>
    <w:p w14:paraId="667D0CCE" w14:textId="72EA013C" w:rsidR="00A47C58" w:rsidDel="0030792F" w:rsidRDefault="00A47C58">
      <w:pPr>
        <w:pStyle w:val="Seznamobrzk"/>
        <w:tabs>
          <w:tab w:val="right" w:leader="dot" w:pos="8210"/>
        </w:tabs>
        <w:rPr>
          <w:del w:id="726" w:author="Havelková Simona" w:date="2026-02-05T08:54:00Z"/>
          <w:rFonts w:asciiTheme="minorHAnsi" w:eastAsiaTheme="minorEastAsia" w:hAnsiTheme="minorHAnsi" w:cstheme="minorBidi"/>
          <w:bCs w:val="0"/>
          <w:noProof/>
          <w:color w:val="auto"/>
          <w:sz w:val="22"/>
          <w:szCs w:val="22"/>
        </w:rPr>
      </w:pPr>
      <w:del w:id="727" w:author="Havelková Simona" w:date="2026-02-05T08:54:00Z">
        <w:r w:rsidRPr="0030792F" w:rsidDel="0030792F">
          <w:rPr>
            <w:noProof/>
            <w:rPrChange w:id="728" w:author="Havelková Simona" w:date="2026-02-05T08:54:00Z">
              <w:rPr>
                <w:rStyle w:val="Hypertextovodkaz"/>
                <w:noProof/>
              </w:rPr>
            </w:rPrChange>
          </w:rPr>
          <w:delText>Obrázek 37 Ukázka zranitelnosti nízkého stupně</w:delText>
        </w:r>
        <w:r w:rsidDel="0030792F">
          <w:rPr>
            <w:noProof/>
            <w:webHidden/>
          </w:rPr>
          <w:tab/>
        </w:r>
        <w:r w:rsidR="001D2882" w:rsidDel="0030792F">
          <w:rPr>
            <w:noProof/>
            <w:webHidden/>
          </w:rPr>
          <w:delText>54</w:delText>
        </w:r>
      </w:del>
    </w:p>
    <w:p w14:paraId="66613903" w14:textId="622B0875" w:rsidR="00A47C58" w:rsidDel="0030792F" w:rsidRDefault="00A47C58">
      <w:pPr>
        <w:pStyle w:val="Seznamobrzk"/>
        <w:tabs>
          <w:tab w:val="right" w:leader="dot" w:pos="8210"/>
        </w:tabs>
        <w:rPr>
          <w:del w:id="729" w:author="Havelková Simona" w:date="2026-02-05T08:54:00Z"/>
          <w:rFonts w:asciiTheme="minorHAnsi" w:eastAsiaTheme="minorEastAsia" w:hAnsiTheme="minorHAnsi" w:cstheme="minorBidi"/>
          <w:bCs w:val="0"/>
          <w:noProof/>
          <w:color w:val="auto"/>
          <w:sz w:val="22"/>
          <w:szCs w:val="22"/>
        </w:rPr>
      </w:pPr>
      <w:del w:id="730" w:author="Havelková Simona" w:date="2026-02-05T08:54:00Z">
        <w:r w:rsidRPr="0030792F" w:rsidDel="0030792F">
          <w:rPr>
            <w:noProof/>
            <w:rPrChange w:id="731" w:author="Havelková Simona" w:date="2026-02-05T08:54:00Z">
              <w:rPr>
                <w:rStyle w:val="Hypertextovodkaz"/>
                <w:noProof/>
              </w:rPr>
            </w:rPrChange>
          </w:rPr>
          <w:delText>Obrázek 38 Výpis repozitářů v aplikaci Aikido</w:delText>
        </w:r>
        <w:r w:rsidDel="0030792F">
          <w:rPr>
            <w:noProof/>
            <w:webHidden/>
          </w:rPr>
          <w:tab/>
        </w:r>
        <w:r w:rsidR="001D2882" w:rsidDel="0030792F">
          <w:rPr>
            <w:noProof/>
            <w:webHidden/>
          </w:rPr>
          <w:delText>55</w:delText>
        </w:r>
      </w:del>
    </w:p>
    <w:p w14:paraId="3AD523CC" w14:textId="1DD04109" w:rsidR="00A47C58" w:rsidDel="0030792F" w:rsidRDefault="00A47C58">
      <w:pPr>
        <w:pStyle w:val="Seznamobrzk"/>
        <w:tabs>
          <w:tab w:val="right" w:leader="dot" w:pos="8210"/>
        </w:tabs>
        <w:rPr>
          <w:del w:id="732" w:author="Havelková Simona" w:date="2026-02-05T08:54:00Z"/>
          <w:rFonts w:asciiTheme="minorHAnsi" w:eastAsiaTheme="minorEastAsia" w:hAnsiTheme="minorHAnsi" w:cstheme="minorBidi"/>
          <w:bCs w:val="0"/>
          <w:noProof/>
          <w:color w:val="auto"/>
          <w:sz w:val="22"/>
          <w:szCs w:val="22"/>
        </w:rPr>
      </w:pPr>
      <w:del w:id="733" w:author="Havelková Simona" w:date="2026-02-05T08:54:00Z">
        <w:r w:rsidRPr="0030792F" w:rsidDel="0030792F">
          <w:rPr>
            <w:noProof/>
            <w:rPrChange w:id="734" w:author="Havelková Simona" w:date="2026-02-05T08:54:00Z">
              <w:rPr>
                <w:rStyle w:val="Hypertextovodkaz"/>
                <w:noProof/>
              </w:rPr>
            </w:rPrChange>
          </w:rPr>
          <w:delText>Obrázek 39 Nastavení pro přidání repozitáře z GitHubu do aplikace Aikido</w:delText>
        </w:r>
        <w:r w:rsidDel="0030792F">
          <w:rPr>
            <w:noProof/>
            <w:webHidden/>
          </w:rPr>
          <w:tab/>
        </w:r>
        <w:r w:rsidR="001D2882" w:rsidDel="0030792F">
          <w:rPr>
            <w:noProof/>
            <w:webHidden/>
          </w:rPr>
          <w:delText>55</w:delText>
        </w:r>
      </w:del>
    </w:p>
    <w:p w14:paraId="1DCB1EAE" w14:textId="39ED2763" w:rsidR="00A47C58" w:rsidDel="0030792F" w:rsidRDefault="00A47C58">
      <w:pPr>
        <w:pStyle w:val="Seznamobrzk"/>
        <w:tabs>
          <w:tab w:val="right" w:leader="dot" w:pos="8210"/>
        </w:tabs>
        <w:rPr>
          <w:del w:id="735" w:author="Havelková Simona" w:date="2026-02-05T08:54:00Z"/>
          <w:rFonts w:asciiTheme="minorHAnsi" w:eastAsiaTheme="minorEastAsia" w:hAnsiTheme="minorHAnsi" w:cstheme="minorBidi"/>
          <w:bCs w:val="0"/>
          <w:noProof/>
          <w:color w:val="auto"/>
          <w:sz w:val="22"/>
          <w:szCs w:val="22"/>
        </w:rPr>
      </w:pPr>
      <w:del w:id="736" w:author="Havelková Simona" w:date="2026-02-05T08:54:00Z">
        <w:r w:rsidRPr="0030792F" w:rsidDel="0030792F">
          <w:rPr>
            <w:noProof/>
            <w:rPrChange w:id="737" w:author="Havelková Simona" w:date="2026-02-05T08:54:00Z">
              <w:rPr>
                <w:rStyle w:val="Hypertextovodkaz"/>
                <w:noProof/>
              </w:rPr>
            </w:rPrChange>
          </w:rPr>
          <w:delText>Obrázek 40 Výběr repozitářů, které mohou být skenovány aplikací Aikido</w:delText>
        </w:r>
        <w:r w:rsidDel="0030792F">
          <w:rPr>
            <w:noProof/>
            <w:webHidden/>
          </w:rPr>
          <w:tab/>
        </w:r>
        <w:r w:rsidR="001D2882" w:rsidDel="0030792F">
          <w:rPr>
            <w:noProof/>
            <w:webHidden/>
          </w:rPr>
          <w:delText>56</w:delText>
        </w:r>
      </w:del>
    </w:p>
    <w:p w14:paraId="1464BD53" w14:textId="1BE55A94" w:rsidR="00A47C58" w:rsidDel="0030792F" w:rsidRDefault="00A47C58">
      <w:pPr>
        <w:pStyle w:val="Seznamobrzk"/>
        <w:tabs>
          <w:tab w:val="right" w:leader="dot" w:pos="8210"/>
        </w:tabs>
        <w:rPr>
          <w:del w:id="738" w:author="Havelková Simona" w:date="2026-02-05T08:54:00Z"/>
          <w:rFonts w:asciiTheme="minorHAnsi" w:eastAsiaTheme="minorEastAsia" w:hAnsiTheme="minorHAnsi" w:cstheme="minorBidi"/>
          <w:bCs w:val="0"/>
          <w:noProof/>
          <w:color w:val="auto"/>
          <w:sz w:val="22"/>
          <w:szCs w:val="22"/>
        </w:rPr>
      </w:pPr>
      <w:del w:id="739" w:author="Havelková Simona" w:date="2026-02-05T08:54:00Z">
        <w:r w:rsidRPr="0030792F" w:rsidDel="0030792F">
          <w:rPr>
            <w:noProof/>
            <w:rPrChange w:id="740" w:author="Havelková Simona" w:date="2026-02-05T08:54:00Z">
              <w:rPr>
                <w:rStyle w:val="Hypertextovodkaz"/>
                <w:noProof/>
              </w:rPr>
            </w:rPrChange>
          </w:rPr>
          <w:delText>Obrázek 41 Repozitáře a jejich provedená analýza pomocí nástroje Aikido</w:delText>
        </w:r>
        <w:r w:rsidDel="0030792F">
          <w:rPr>
            <w:noProof/>
            <w:webHidden/>
          </w:rPr>
          <w:tab/>
        </w:r>
        <w:r w:rsidR="001D2882" w:rsidDel="0030792F">
          <w:rPr>
            <w:noProof/>
            <w:webHidden/>
          </w:rPr>
          <w:delText>56</w:delText>
        </w:r>
      </w:del>
    </w:p>
    <w:p w14:paraId="77BFD0E5" w14:textId="1C47BA48" w:rsidR="00A47C58" w:rsidDel="0030792F" w:rsidRDefault="00A47C58">
      <w:pPr>
        <w:pStyle w:val="Seznamobrzk"/>
        <w:tabs>
          <w:tab w:val="right" w:leader="dot" w:pos="8210"/>
        </w:tabs>
        <w:rPr>
          <w:del w:id="741" w:author="Havelková Simona" w:date="2026-02-05T08:54:00Z"/>
          <w:rFonts w:asciiTheme="minorHAnsi" w:eastAsiaTheme="minorEastAsia" w:hAnsiTheme="minorHAnsi" w:cstheme="minorBidi"/>
          <w:bCs w:val="0"/>
          <w:noProof/>
          <w:color w:val="auto"/>
          <w:sz w:val="22"/>
          <w:szCs w:val="22"/>
        </w:rPr>
      </w:pPr>
      <w:del w:id="742" w:author="Havelková Simona" w:date="2026-02-05T08:54:00Z">
        <w:r w:rsidRPr="0030792F" w:rsidDel="0030792F">
          <w:rPr>
            <w:noProof/>
            <w:rPrChange w:id="743" w:author="Havelková Simona" w:date="2026-02-05T08:54:00Z">
              <w:rPr>
                <w:rStyle w:val="Hypertextovodkaz"/>
                <w:noProof/>
              </w:rPr>
            </w:rPrChange>
          </w:rPr>
          <w:delText>Obrázek 42 Část výpisu reportů analýzy Aikido</w:delText>
        </w:r>
        <w:r w:rsidDel="0030792F">
          <w:rPr>
            <w:noProof/>
            <w:webHidden/>
          </w:rPr>
          <w:tab/>
        </w:r>
        <w:r w:rsidR="001D2882" w:rsidDel="0030792F">
          <w:rPr>
            <w:noProof/>
            <w:webHidden/>
          </w:rPr>
          <w:delText>57</w:delText>
        </w:r>
      </w:del>
    </w:p>
    <w:p w14:paraId="14BDE6CB" w14:textId="43BCA324" w:rsidR="00A47C58" w:rsidDel="0030792F" w:rsidRDefault="00A47C58">
      <w:pPr>
        <w:pStyle w:val="Seznamobrzk"/>
        <w:tabs>
          <w:tab w:val="right" w:leader="dot" w:pos="8210"/>
        </w:tabs>
        <w:rPr>
          <w:del w:id="744" w:author="Havelková Simona" w:date="2026-02-05T08:54:00Z"/>
          <w:rFonts w:asciiTheme="minorHAnsi" w:eastAsiaTheme="minorEastAsia" w:hAnsiTheme="minorHAnsi" w:cstheme="minorBidi"/>
          <w:bCs w:val="0"/>
          <w:noProof/>
          <w:color w:val="auto"/>
          <w:sz w:val="22"/>
          <w:szCs w:val="22"/>
        </w:rPr>
      </w:pPr>
      <w:del w:id="745" w:author="Havelková Simona" w:date="2026-02-05T08:54:00Z">
        <w:r w:rsidRPr="0030792F" w:rsidDel="0030792F">
          <w:rPr>
            <w:noProof/>
            <w:rPrChange w:id="746" w:author="Havelková Simona" w:date="2026-02-05T08:54:00Z">
              <w:rPr>
                <w:rStyle w:val="Hypertextovodkaz"/>
                <w:noProof/>
              </w:rPr>
            </w:rPrChange>
          </w:rPr>
          <w:delText>Obrázek 43 Zranitelnost kritické závažnosti objevená analyzátorem Aikido</w:delText>
        </w:r>
        <w:r w:rsidDel="0030792F">
          <w:rPr>
            <w:noProof/>
            <w:webHidden/>
          </w:rPr>
          <w:tab/>
        </w:r>
        <w:r w:rsidR="001D2882" w:rsidDel="0030792F">
          <w:rPr>
            <w:noProof/>
            <w:webHidden/>
          </w:rPr>
          <w:delText>58</w:delText>
        </w:r>
      </w:del>
    </w:p>
    <w:p w14:paraId="544BA820" w14:textId="3C27620C" w:rsidR="00A47C58" w:rsidDel="0030792F" w:rsidRDefault="00A47C58">
      <w:pPr>
        <w:pStyle w:val="Seznamobrzk"/>
        <w:tabs>
          <w:tab w:val="right" w:leader="dot" w:pos="8210"/>
        </w:tabs>
        <w:rPr>
          <w:del w:id="747" w:author="Havelková Simona" w:date="2026-02-05T08:54:00Z"/>
          <w:rFonts w:asciiTheme="minorHAnsi" w:eastAsiaTheme="minorEastAsia" w:hAnsiTheme="minorHAnsi" w:cstheme="minorBidi"/>
          <w:bCs w:val="0"/>
          <w:noProof/>
          <w:color w:val="auto"/>
          <w:sz w:val="22"/>
          <w:szCs w:val="22"/>
        </w:rPr>
      </w:pPr>
      <w:del w:id="748" w:author="Havelková Simona" w:date="2026-02-05T08:54:00Z">
        <w:r w:rsidRPr="0030792F" w:rsidDel="0030792F">
          <w:rPr>
            <w:noProof/>
            <w:rPrChange w:id="749" w:author="Havelková Simona" w:date="2026-02-05T08:54:00Z">
              <w:rPr>
                <w:rStyle w:val="Hypertextovodkaz"/>
                <w:noProof/>
              </w:rPr>
            </w:rPrChange>
          </w:rPr>
          <w:delText>Obrázek 44 Sekce „Education“ v analyzátoru Aikido</w:delText>
        </w:r>
        <w:r w:rsidDel="0030792F">
          <w:rPr>
            <w:noProof/>
            <w:webHidden/>
          </w:rPr>
          <w:tab/>
        </w:r>
        <w:r w:rsidR="001D2882" w:rsidDel="0030792F">
          <w:rPr>
            <w:noProof/>
            <w:webHidden/>
          </w:rPr>
          <w:delText>59</w:delText>
        </w:r>
      </w:del>
    </w:p>
    <w:p w14:paraId="757DBE2C" w14:textId="299AFE35" w:rsidR="00A47C58" w:rsidDel="0030792F" w:rsidRDefault="00A47C58">
      <w:pPr>
        <w:pStyle w:val="Seznamobrzk"/>
        <w:tabs>
          <w:tab w:val="right" w:leader="dot" w:pos="8210"/>
        </w:tabs>
        <w:rPr>
          <w:del w:id="750" w:author="Havelková Simona" w:date="2026-02-05T08:54:00Z"/>
          <w:rFonts w:asciiTheme="minorHAnsi" w:eastAsiaTheme="minorEastAsia" w:hAnsiTheme="minorHAnsi" w:cstheme="minorBidi"/>
          <w:bCs w:val="0"/>
          <w:noProof/>
          <w:color w:val="auto"/>
          <w:sz w:val="22"/>
          <w:szCs w:val="22"/>
        </w:rPr>
      </w:pPr>
      <w:del w:id="751" w:author="Havelková Simona" w:date="2026-02-05T08:54:00Z">
        <w:r w:rsidRPr="0030792F" w:rsidDel="0030792F">
          <w:rPr>
            <w:noProof/>
            <w:rPrChange w:id="752" w:author="Havelková Simona" w:date="2026-02-05T08:54:00Z">
              <w:rPr>
                <w:rStyle w:val="Hypertextovodkaz"/>
                <w:noProof/>
              </w:rPr>
            </w:rPrChange>
          </w:rPr>
          <w:delText>Obrázek 45 Sekce „Subissues“ v nalezené zranitelnosti nástroje Aikido</w:delText>
        </w:r>
        <w:r w:rsidDel="0030792F">
          <w:rPr>
            <w:noProof/>
            <w:webHidden/>
          </w:rPr>
          <w:tab/>
        </w:r>
        <w:r w:rsidR="001D2882" w:rsidDel="0030792F">
          <w:rPr>
            <w:noProof/>
            <w:webHidden/>
          </w:rPr>
          <w:delText>60</w:delText>
        </w:r>
      </w:del>
    </w:p>
    <w:p w14:paraId="73F5830F" w14:textId="44A5EEF5" w:rsidR="00A47C58" w:rsidDel="0030792F" w:rsidRDefault="00A47C58">
      <w:pPr>
        <w:pStyle w:val="Seznamobrzk"/>
        <w:tabs>
          <w:tab w:val="right" w:leader="dot" w:pos="8210"/>
        </w:tabs>
        <w:rPr>
          <w:del w:id="753" w:author="Havelková Simona" w:date="2026-02-05T08:54:00Z"/>
          <w:rFonts w:asciiTheme="minorHAnsi" w:eastAsiaTheme="minorEastAsia" w:hAnsiTheme="minorHAnsi" w:cstheme="minorBidi"/>
          <w:bCs w:val="0"/>
          <w:noProof/>
          <w:color w:val="auto"/>
          <w:sz w:val="22"/>
          <w:szCs w:val="22"/>
        </w:rPr>
      </w:pPr>
      <w:del w:id="754" w:author="Havelková Simona" w:date="2026-02-05T08:54:00Z">
        <w:r w:rsidRPr="0030792F" w:rsidDel="0030792F">
          <w:rPr>
            <w:noProof/>
            <w:rPrChange w:id="755" w:author="Havelková Simona" w:date="2026-02-05T08:54:00Z">
              <w:rPr>
                <w:rStyle w:val="Hypertextovodkaz"/>
                <w:noProof/>
              </w:rPr>
            </w:rPrChange>
          </w:rPr>
          <w:delText>Obrázek 46 Ukázka kódu detekované zranitelnosti NoSQL injection</w:delText>
        </w:r>
        <w:r w:rsidDel="0030792F">
          <w:rPr>
            <w:noProof/>
            <w:webHidden/>
          </w:rPr>
          <w:tab/>
        </w:r>
        <w:r w:rsidR="001D2882" w:rsidDel="0030792F">
          <w:rPr>
            <w:noProof/>
            <w:webHidden/>
          </w:rPr>
          <w:delText>61</w:delText>
        </w:r>
      </w:del>
    </w:p>
    <w:p w14:paraId="2CB1D800" w14:textId="305141C2" w:rsidR="00A47C58" w:rsidDel="0030792F" w:rsidRDefault="00A47C58">
      <w:pPr>
        <w:pStyle w:val="Seznamobrzk"/>
        <w:tabs>
          <w:tab w:val="right" w:leader="dot" w:pos="8210"/>
        </w:tabs>
        <w:rPr>
          <w:del w:id="756" w:author="Havelková Simona" w:date="2026-02-05T08:54:00Z"/>
          <w:rFonts w:asciiTheme="minorHAnsi" w:eastAsiaTheme="minorEastAsia" w:hAnsiTheme="minorHAnsi" w:cstheme="minorBidi"/>
          <w:bCs w:val="0"/>
          <w:noProof/>
          <w:color w:val="auto"/>
          <w:sz w:val="22"/>
          <w:szCs w:val="22"/>
        </w:rPr>
      </w:pPr>
      <w:del w:id="757" w:author="Havelková Simona" w:date="2026-02-05T08:54:00Z">
        <w:r w:rsidRPr="0030792F" w:rsidDel="0030792F">
          <w:rPr>
            <w:noProof/>
            <w:rPrChange w:id="758" w:author="Havelková Simona" w:date="2026-02-05T08:54:00Z">
              <w:rPr>
                <w:rStyle w:val="Hypertextovodkaz"/>
                <w:noProof/>
              </w:rPr>
            </w:rPrChange>
          </w:rPr>
          <w:delText>Obrázek 47 AI souhrn ke zranitelnosti v aplikaci Aikido</w:delText>
        </w:r>
        <w:r w:rsidDel="0030792F">
          <w:rPr>
            <w:noProof/>
            <w:webHidden/>
          </w:rPr>
          <w:tab/>
        </w:r>
        <w:r w:rsidR="001D2882" w:rsidDel="0030792F">
          <w:rPr>
            <w:noProof/>
            <w:webHidden/>
          </w:rPr>
          <w:delText>61</w:delText>
        </w:r>
      </w:del>
    </w:p>
    <w:p w14:paraId="3DB85416" w14:textId="79D2EF43" w:rsidR="00A47C58" w:rsidDel="0030792F" w:rsidRDefault="00A47C58">
      <w:pPr>
        <w:pStyle w:val="Seznamobrzk"/>
        <w:tabs>
          <w:tab w:val="right" w:leader="dot" w:pos="8210"/>
        </w:tabs>
        <w:rPr>
          <w:del w:id="759" w:author="Havelková Simona" w:date="2026-02-05T08:54:00Z"/>
          <w:rFonts w:asciiTheme="minorHAnsi" w:eastAsiaTheme="minorEastAsia" w:hAnsiTheme="minorHAnsi" w:cstheme="minorBidi"/>
          <w:bCs w:val="0"/>
          <w:noProof/>
          <w:color w:val="auto"/>
          <w:sz w:val="22"/>
          <w:szCs w:val="22"/>
        </w:rPr>
      </w:pPr>
      <w:del w:id="760" w:author="Havelková Simona" w:date="2026-02-05T08:54:00Z">
        <w:r w:rsidRPr="0030792F" w:rsidDel="0030792F">
          <w:rPr>
            <w:noProof/>
            <w:rPrChange w:id="761" w:author="Havelková Simona" w:date="2026-02-05T08:54:00Z">
              <w:rPr>
                <w:rStyle w:val="Hypertextovodkaz"/>
                <w:noProof/>
              </w:rPr>
            </w:rPrChange>
          </w:rPr>
          <w:delText>Obrázek 48 Grafické znázornění toku dat zranitelnosti v aplikaci Aikido</w:delText>
        </w:r>
        <w:r w:rsidDel="0030792F">
          <w:rPr>
            <w:noProof/>
            <w:webHidden/>
          </w:rPr>
          <w:tab/>
        </w:r>
        <w:r w:rsidR="001D2882" w:rsidDel="0030792F">
          <w:rPr>
            <w:noProof/>
            <w:webHidden/>
          </w:rPr>
          <w:delText>62</w:delText>
        </w:r>
      </w:del>
    </w:p>
    <w:p w14:paraId="637EB2E5" w14:textId="6024CB7B" w:rsidR="00A47C58" w:rsidDel="0030792F" w:rsidRDefault="00A47C58">
      <w:pPr>
        <w:pStyle w:val="Seznamobrzk"/>
        <w:tabs>
          <w:tab w:val="right" w:leader="dot" w:pos="8210"/>
        </w:tabs>
        <w:rPr>
          <w:del w:id="762" w:author="Havelková Simona" w:date="2026-02-05T08:54:00Z"/>
          <w:rFonts w:asciiTheme="minorHAnsi" w:eastAsiaTheme="minorEastAsia" w:hAnsiTheme="minorHAnsi" w:cstheme="minorBidi"/>
          <w:bCs w:val="0"/>
          <w:noProof/>
          <w:color w:val="auto"/>
          <w:sz w:val="22"/>
          <w:szCs w:val="22"/>
        </w:rPr>
      </w:pPr>
      <w:del w:id="763" w:author="Havelková Simona" w:date="2026-02-05T08:54:00Z">
        <w:r w:rsidRPr="0030792F" w:rsidDel="0030792F">
          <w:rPr>
            <w:noProof/>
            <w:rPrChange w:id="764" w:author="Havelková Simona" w:date="2026-02-05T08:54:00Z">
              <w:rPr>
                <w:rStyle w:val="Hypertextovodkaz"/>
                <w:noProof/>
              </w:rPr>
            </w:rPrChange>
          </w:rPr>
          <w:delText>Obrázek 49 Ignorace nalezené zranitelnosti v nástroji Aikido</w:delText>
        </w:r>
        <w:r w:rsidDel="0030792F">
          <w:rPr>
            <w:noProof/>
            <w:webHidden/>
          </w:rPr>
          <w:tab/>
        </w:r>
        <w:r w:rsidR="001D2882" w:rsidDel="0030792F">
          <w:rPr>
            <w:noProof/>
            <w:webHidden/>
          </w:rPr>
          <w:delText>62</w:delText>
        </w:r>
      </w:del>
    </w:p>
    <w:p w14:paraId="0EA1F268" w14:textId="0733D8A5" w:rsidR="00A47C58" w:rsidDel="0030792F" w:rsidRDefault="00A47C58">
      <w:pPr>
        <w:pStyle w:val="Seznamobrzk"/>
        <w:tabs>
          <w:tab w:val="right" w:leader="dot" w:pos="8210"/>
        </w:tabs>
        <w:rPr>
          <w:del w:id="765" w:author="Havelková Simona" w:date="2026-02-05T08:54:00Z"/>
          <w:rFonts w:asciiTheme="minorHAnsi" w:eastAsiaTheme="minorEastAsia" w:hAnsiTheme="minorHAnsi" w:cstheme="minorBidi"/>
          <w:bCs w:val="0"/>
          <w:noProof/>
          <w:color w:val="auto"/>
          <w:sz w:val="22"/>
          <w:szCs w:val="22"/>
        </w:rPr>
      </w:pPr>
      <w:del w:id="766" w:author="Havelková Simona" w:date="2026-02-05T08:54:00Z">
        <w:r w:rsidRPr="0030792F" w:rsidDel="0030792F">
          <w:rPr>
            <w:noProof/>
            <w:rPrChange w:id="767" w:author="Havelková Simona" w:date="2026-02-05T08:54:00Z">
              <w:rPr>
                <w:rStyle w:val="Hypertextovodkaz"/>
                <w:noProof/>
              </w:rPr>
            </w:rPrChange>
          </w:rPr>
          <w:delText>Obrázek 50 Formulář pro zpětnou vazbu aplikace Aikido</w:delText>
        </w:r>
        <w:r w:rsidDel="0030792F">
          <w:rPr>
            <w:noProof/>
            <w:webHidden/>
          </w:rPr>
          <w:tab/>
        </w:r>
        <w:r w:rsidR="001D2882" w:rsidDel="0030792F">
          <w:rPr>
            <w:noProof/>
            <w:webHidden/>
          </w:rPr>
          <w:delText>63</w:delText>
        </w:r>
      </w:del>
    </w:p>
    <w:p w14:paraId="75DD32E1" w14:textId="1267467C" w:rsidR="00A47C58" w:rsidDel="0030792F" w:rsidRDefault="00A47C58">
      <w:pPr>
        <w:pStyle w:val="Seznamobrzk"/>
        <w:tabs>
          <w:tab w:val="right" w:leader="dot" w:pos="8210"/>
        </w:tabs>
        <w:rPr>
          <w:del w:id="768" w:author="Havelková Simona" w:date="2026-02-05T08:54:00Z"/>
          <w:rFonts w:asciiTheme="minorHAnsi" w:eastAsiaTheme="minorEastAsia" w:hAnsiTheme="minorHAnsi" w:cstheme="minorBidi"/>
          <w:bCs w:val="0"/>
          <w:noProof/>
          <w:color w:val="auto"/>
          <w:sz w:val="22"/>
          <w:szCs w:val="22"/>
        </w:rPr>
      </w:pPr>
      <w:del w:id="769" w:author="Havelková Simona" w:date="2026-02-05T08:54:00Z">
        <w:r w:rsidRPr="0030792F" w:rsidDel="0030792F">
          <w:rPr>
            <w:noProof/>
            <w:rPrChange w:id="770" w:author="Havelková Simona" w:date="2026-02-05T08:54:00Z">
              <w:rPr>
                <w:rStyle w:val="Hypertextovodkaz"/>
                <w:noProof/>
              </w:rPr>
            </w:rPrChange>
          </w:rPr>
          <w:delText>Obrázek 51 Funkce „AutoFix preview“ nástroje Aikido</w:delText>
        </w:r>
        <w:r w:rsidDel="0030792F">
          <w:rPr>
            <w:noProof/>
            <w:webHidden/>
          </w:rPr>
          <w:tab/>
        </w:r>
        <w:r w:rsidR="001D2882" w:rsidDel="0030792F">
          <w:rPr>
            <w:noProof/>
            <w:webHidden/>
          </w:rPr>
          <w:delText>64</w:delText>
        </w:r>
      </w:del>
    </w:p>
    <w:p w14:paraId="41F5DD4C" w14:textId="3BD45660" w:rsidR="00A47C58" w:rsidDel="0030792F" w:rsidRDefault="00A47C58">
      <w:pPr>
        <w:pStyle w:val="Seznamobrzk"/>
        <w:tabs>
          <w:tab w:val="right" w:leader="dot" w:pos="8210"/>
        </w:tabs>
        <w:rPr>
          <w:del w:id="771" w:author="Havelková Simona" w:date="2026-02-05T08:54:00Z"/>
          <w:rFonts w:asciiTheme="minorHAnsi" w:eastAsiaTheme="minorEastAsia" w:hAnsiTheme="minorHAnsi" w:cstheme="minorBidi"/>
          <w:bCs w:val="0"/>
          <w:noProof/>
          <w:color w:val="auto"/>
          <w:sz w:val="22"/>
          <w:szCs w:val="22"/>
        </w:rPr>
      </w:pPr>
      <w:del w:id="772" w:author="Havelková Simona" w:date="2026-02-05T08:54:00Z">
        <w:r w:rsidRPr="0030792F" w:rsidDel="0030792F">
          <w:rPr>
            <w:noProof/>
            <w:rPrChange w:id="773" w:author="Havelková Simona" w:date="2026-02-05T08:54:00Z">
              <w:rPr>
                <w:rStyle w:val="Hypertextovodkaz"/>
                <w:noProof/>
              </w:rPr>
            </w:rPrChange>
          </w:rPr>
          <w:delText>Obrázek 52 Akce pro každou nalezenou zranitelnost v nástroji Aikido</w:delText>
        </w:r>
        <w:r w:rsidDel="0030792F">
          <w:rPr>
            <w:noProof/>
            <w:webHidden/>
          </w:rPr>
          <w:tab/>
        </w:r>
        <w:r w:rsidR="001D2882" w:rsidDel="0030792F">
          <w:rPr>
            <w:noProof/>
            <w:webHidden/>
          </w:rPr>
          <w:delText>64</w:delText>
        </w:r>
      </w:del>
    </w:p>
    <w:p w14:paraId="10377452" w14:textId="6DAAD6B6" w:rsidR="00A47C58" w:rsidDel="0030792F" w:rsidRDefault="00A47C58">
      <w:pPr>
        <w:pStyle w:val="Seznamobrzk"/>
        <w:tabs>
          <w:tab w:val="right" w:leader="dot" w:pos="8210"/>
        </w:tabs>
        <w:rPr>
          <w:del w:id="774" w:author="Havelková Simona" w:date="2026-02-05T08:54:00Z"/>
          <w:rFonts w:asciiTheme="minorHAnsi" w:eastAsiaTheme="minorEastAsia" w:hAnsiTheme="minorHAnsi" w:cstheme="minorBidi"/>
          <w:bCs w:val="0"/>
          <w:noProof/>
          <w:color w:val="auto"/>
          <w:sz w:val="22"/>
          <w:szCs w:val="22"/>
        </w:rPr>
      </w:pPr>
      <w:del w:id="775" w:author="Havelková Simona" w:date="2026-02-05T08:54:00Z">
        <w:r w:rsidRPr="0030792F" w:rsidDel="0030792F">
          <w:rPr>
            <w:noProof/>
            <w:rPrChange w:id="776" w:author="Havelková Simona" w:date="2026-02-05T08:54:00Z">
              <w:rPr>
                <w:rStyle w:val="Hypertextovodkaz"/>
                <w:noProof/>
              </w:rPr>
            </w:rPrChange>
          </w:rPr>
          <w:delText>Obrázek 53 První formulář funkce pro skrytí zranitelnosti na určitou dobu</w:delText>
        </w:r>
        <w:r w:rsidDel="0030792F">
          <w:rPr>
            <w:noProof/>
            <w:webHidden/>
          </w:rPr>
          <w:tab/>
        </w:r>
        <w:r w:rsidR="001D2882" w:rsidDel="0030792F">
          <w:rPr>
            <w:noProof/>
            <w:webHidden/>
          </w:rPr>
          <w:delText>65</w:delText>
        </w:r>
      </w:del>
    </w:p>
    <w:p w14:paraId="3A761ABF" w14:textId="7154DDC7" w:rsidR="00A47C58" w:rsidDel="0030792F" w:rsidRDefault="00A47C58">
      <w:pPr>
        <w:pStyle w:val="Seznamobrzk"/>
        <w:tabs>
          <w:tab w:val="right" w:leader="dot" w:pos="8210"/>
        </w:tabs>
        <w:rPr>
          <w:del w:id="777" w:author="Havelková Simona" w:date="2026-02-05T08:54:00Z"/>
          <w:rFonts w:asciiTheme="minorHAnsi" w:eastAsiaTheme="minorEastAsia" w:hAnsiTheme="minorHAnsi" w:cstheme="minorBidi"/>
          <w:bCs w:val="0"/>
          <w:noProof/>
          <w:color w:val="auto"/>
          <w:sz w:val="22"/>
          <w:szCs w:val="22"/>
        </w:rPr>
      </w:pPr>
      <w:del w:id="778" w:author="Havelková Simona" w:date="2026-02-05T08:54:00Z">
        <w:r w:rsidRPr="0030792F" w:rsidDel="0030792F">
          <w:rPr>
            <w:noProof/>
            <w:rPrChange w:id="779" w:author="Havelková Simona" w:date="2026-02-05T08:54:00Z">
              <w:rPr>
                <w:rStyle w:val="Hypertextovodkaz"/>
                <w:noProof/>
              </w:rPr>
            </w:rPrChange>
          </w:rPr>
          <w:delText>Obrázek 54 Druhý formulář funkce pro skrytí zranitelnosti na určitou dobu</w:delText>
        </w:r>
        <w:r w:rsidDel="0030792F">
          <w:rPr>
            <w:noProof/>
            <w:webHidden/>
          </w:rPr>
          <w:tab/>
        </w:r>
        <w:r w:rsidR="001D2882" w:rsidDel="0030792F">
          <w:rPr>
            <w:noProof/>
            <w:webHidden/>
          </w:rPr>
          <w:delText>66</w:delText>
        </w:r>
      </w:del>
    </w:p>
    <w:p w14:paraId="5FECEAA0" w14:textId="0D84AE75" w:rsidR="00A47C58" w:rsidDel="0030792F" w:rsidRDefault="00A47C58">
      <w:pPr>
        <w:pStyle w:val="Seznamobrzk"/>
        <w:tabs>
          <w:tab w:val="right" w:leader="dot" w:pos="8210"/>
        </w:tabs>
        <w:rPr>
          <w:del w:id="780" w:author="Havelková Simona" w:date="2026-02-05T08:54:00Z"/>
          <w:rFonts w:asciiTheme="minorHAnsi" w:eastAsiaTheme="minorEastAsia" w:hAnsiTheme="minorHAnsi" w:cstheme="minorBidi"/>
          <w:bCs w:val="0"/>
          <w:noProof/>
          <w:color w:val="auto"/>
          <w:sz w:val="22"/>
          <w:szCs w:val="22"/>
        </w:rPr>
      </w:pPr>
      <w:del w:id="781" w:author="Havelková Simona" w:date="2026-02-05T08:54:00Z">
        <w:r w:rsidRPr="0030792F" w:rsidDel="0030792F">
          <w:rPr>
            <w:noProof/>
            <w:rPrChange w:id="782" w:author="Havelková Simona" w:date="2026-02-05T08:54:00Z">
              <w:rPr>
                <w:rStyle w:val="Hypertextovodkaz"/>
                <w:noProof/>
              </w:rPr>
            </w:rPrChange>
          </w:rPr>
          <w:delText>Obrázek 55 Formulář pro změnu úrovně závažnosti nalezené zranitelnosti</w:delText>
        </w:r>
        <w:r w:rsidDel="0030792F">
          <w:rPr>
            <w:noProof/>
            <w:webHidden/>
          </w:rPr>
          <w:tab/>
        </w:r>
        <w:r w:rsidR="001D2882" w:rsidDel="0030792F">
          <w:rPr>
            <w:noProof/>
            <w:webHidden/>
          </w:rPr>
          <w:delText>67</w:delText>
        </w:r>
      </w:del>
    </w:p>
    <w:p w14:paraId="1EF1E2C7" w14:textId="58CFA58C" w:rsidR="00A47C58" w:rsidDel="0030792F" w:rsidRDefault="00A47C58">
      <w:pPr>
        <w:pStyle w:val="Seznamobrzk"/>
        <w:tabs>
          <w:tab w:val="right" w:leader="dot" w:pos="8210"/>
        </w:tabs>
        <w:rPr>
          <w:del w:id="783" w:author="Havelková Simona" w:date="2026-02-05T08:54:00Z"/>
          <w:rFonts w:asciiTheme="minorHAnsi" w:eastAsiaTheme="minorEastAsia" w:hAnsiTheme="minorHAnsi" w:cstheme="minorBidi"/>
          <w:bCs w:val="0"/>
          <w:noProof/>
          <w:color w:val="auto"/>
          <w:sz w:val="22"/>
          <w:szCs w:val="22"/>
        </w:rPr>
      </w:pPr>
      <w:del w:id="784" w:author="Havelková Simona" w:date="2026-02-05T08:54:00Z">
        <w:r w:rsidRPr="0030792F" w:rsidDel="0030792F">
          <w:rPr>
            <w:noProof/>
            <w:rPrChange w:id="785" w:author="Havelková Simona" w:date="2026-02-05T08:54:00Z">
              <w:rPr>
                <w:rStyle w:val="Hypertextovodkaz"/>
                <w:noProof/>
              </w:rPr>
            </w:rPrChange>
          </w:rPr>
          <w:delText>Obrázek 56 Graf toku dat zranitelnosti s vysokou závažností</w:delText>
        </w:r>
        <w:r w:rsidDel="0030792F">
          <w:rPr>
            <w:noProof/>
            <w:webHidden/>
          </w:rPr>
          <w:tab/>
        </w:r>
        <w:r w:rsidR="001D2882" w:rsidDel="0030792F">
          <w:rPr>
            <w:noProof/>
            <w:webHidden/>
          </w:rPr>
          <w:delText>68</w:delText>
        </w:r>
      </w:del>
    </w:p>
    <w:p w14:paraId="4095C04A" w14:textId="3EE4CA31" w:rsidR="00A47C58" w:rsidDel="0030792F" w:rsidRDefault="00A47C58">
      <w:pPr>
        <w:pStyle w:val="Seznamobrzk"/>
        <w:tabs>
          <w:tab w:val="right" w:leader="dot" w:pos="8210"/>
        </w:tabs>
        <w:rPr>
          <w:del w:id="786" w:author="Havelková Simona" w:date="2026-02-05T08:54:00Z"/>
          <w:rFonts w:asciiTheme="minorHAnsi" w:eastAsiaTheme="minorEastAsia" w:hAnsiTheme="minorHAnsi" w:cstheme="minorBidi"/>
          <w:bCs w:val="0"/>
          <w:noProof/>
          <w:color w:val="auto"/>
          <w:sz w:val="22"/>
          <w:szCs w:val="22"/>
        </w:rPr>
      </w:pPr>
      <w:del w:id="787" w:author="Havelková Simona" w:date="2026-02-05T08:54:00Z">
        <w:r w:rsidRPr="0030792F" w:rsidDel="0030792F">
          <w:rPr>
            <w:noProof/>
            <w:rPrChange w:id="788" w:author="Havelková Simona" w:date="2026-02-05T08:54:00Z">
              <w:rPr>
                <w:rStyle w:val="Hypertextovodkaz"/>
                <w:noProof/>
              </w:rPr>
            </w:rPrChange>
          </w:rPr>
          <w:delText>Obrázek 57 Část kódu obsahující zranitelnost vysoké závažnosti</w:delText>
        </w:r>
        <w:r w:rsidDel="0030792F">
          <w:rPr>
            <w:noProof/>
            <w:webHidden/>
          </w:rPr>
          <w:tab/>
        </w:r>
        <w:r w:rsidR="001D2882" w:rsidDel="0030792F">
          <w:rPr>
            <w:noProof/>
            <w:webHidden/>
          </w:rPr>
          <w:delText>68</w:delText>
        </w:r>
      </w:del>
    </w:p>
    <w:p w14:paraId="4BFEA21C" w14:textId="7E2AFA54" w:rsidR="00A47C58" w:rsidDel="0030792F" w:rsidRDefault="00A47C58">
      <w:pPr>
        <w:pStyle w:val="Seznamobrzk"/>
        <w:tabs>
          <w:tab w:val="right" w:leader="dot" w:pos="8210"/>
        </w:tabs>
        <w:rPr>
          <w:del w:id="789" w:author="Havelková Simona" w:date="2026-02-05T08:54:00Z"/>
          <w:rFonts w:asciiTheme="minorHAnsi" w:eastAsiaTheme="minorEastAsia" w:hAnsiTheme="minorHAnsi" w:cstheme="minorBidi"/>
          <w:bCs w:val="0"/>
          <w:noProof/>
          <w:color w:val="auto"/>
          <w:sz w:val="22"/>
          <w:szCs w:val="22"/>
        </w:rPr>
      </w:pPr>
      <w:del w:id="790" w:author="Havelková Simona" w:date="2026-02-05T08:54:00Z">
        <w:r w:rsidRPr="0030792F" w:rsidDel="0030792F">
          <w:rPr>
            <w:noProof/>
            <w:rPrChange w:id="791" w:author="Havelková Simona" w:date="2026-02-05T08:54:00Z">
              <w:rPr>
                <w:rStyle w:val="Hypertextovodkaz"/>
                <w:noProof/>
              </w:rPr>
            </w:rPrChange>
          </w:rPr>
          <w:delText>Obrázek 58 Způsob, jakým lze opravit danou zranitelnost</w:delText>
        </w:r>
        <w:r w:rsidDel="0030792F">
          <w:rPr>
            <w:noProof/>
            <w:webHidden/>
          </w:rPr>
          <w:tab/>
        </w:r>
        <w:r w:rsidR="001D2882" w:rsidDel="0030792F">
          <w:rPr>
            <w:noProof/>
            <w:webHidden/>
          </w:rPr>
          <w:delText>69</w:delText>
        </w:r>
      </w:del>
    </w:p>
    <w:p w14:paraId="029DF41A" w14:textId="776D23DB" w:rsidR="00A47C58" w:rsidDel="0030792F" w:rsidRDefault="00A47C58">
      <w:pPr>
        <w:pStyle w:val="Seznamobrzk"/>
        <w:tabs>
          <w:tab w:val="right" w:leader="dot" w:pos="8210"/>
        </w:tabs>
        <w:rPr>
          <w:del w:id="792" w:author="Havelková Simona" w:date="2026-02-05T08:54:00Z"/>
          <w:rFonts w:asciiTheme="minorHAnsi" w:eastAsiaTheme="minorEastAsia" w:hAnsiTheme="minorHAnsi" w:cstheme="minorBidi"/>
          <w:bCs w:val="0"/>
          <w:noProof/>
          <w:color w:val="auto"/>
          <w:sz w:val="22"/>
          <w:szCs w:val="22"/>
        </w:rPr>
      </w:pPr>
      <w:del w:id="793" w:author="Havelková Simona" w:date="2026-02-05T08:54:00Z">
        <w:r w:rsidRPr="0030792F" w:rsidDel="0030792F">
          <w:rPr>
            <w:noProof/>
            <w:rPrChange w:id="794" w:author="Havelková Simona" w:date="2026-02-05T08:54:00Z">
              <w:rPr>
                <w:rStyle w:val="Hypertextovodkaz"/>
                <w:noProof/>
              </w:rPr>
            </w:rPrChange>
          </w:rPr>
          <w:delText>Obrázek 59 Výběr definice nového kódu v SonarQube</w:delText>
        </w:r>
        <w:r w:rsidDel="0030792F">
          <w:rPr>
            <w:noProof/>
            <w:webHidden/>
          </w:rPr>
          <w:tab/>
        </w:r>
        <w:r w:rsidR="001D2882" w:rsidDel="0030792F">
          <w:rPr>
            <w:noProof/>
            <w:webHidden/>
          </w:rPr>
          <w:delText>70</w:delText>
        </w:r>
      </w:del>
    </w:p>
    <w:p w14:paraId="00AA3A74" w14:textId="7AFD915B" w:rsidR="00A47C58" w:rsidDel="0030792F" w:rsidRDefault="00A47C58">
      <w:pPr>
        <w:pStyle w:val="Seznamobrzk"/>
        <w:tabs>
          <w:tab w:val="right" w:leader="dot" w:pos="8210"/>
        </w:tabs>
        <w:rPr>
          <w:del w:id="795" w:author="Havelková Simona" w:date="2026-02-05T08:54:00Z"/>
          <w:rFonts w:asciiTheme="minorHAnsi" w:eastAsiaTheme="minorEastAsia" w:hAnsiTheme="minorHAnsi" w:cstheme="minorBidi"/>
          <w:bCs w:val="0"/>
          <w:noProof/>
          <w:color w:val="auto"/>
          <w:sz w:val="22"/>
          <w:szCs w:val="22"/>
        </w:rPr>
      </w:pPr>
      <w:del w:id="796" w:author="Havelková Simona" w:date="2026-02-05T08:54:00Z">
        <w:r w:rsidRPr="0030792F" w:rsidDel="0030792F">
          <w:rPr>
            <w:noProof/>
            <w:rPrChange w:id="797" w:author="Havelková Simona" w:date="2026-02-05T08:54:00Z">
              <w:rPr>
                <w:rStyle w:val="Hypertextovodkaz"/>
                <w:noProof/>
              </w:rPr>
            </w:rPrChange>
          </w:rPr>
          <w:delText>Obrázek 60 Náhled zranitelností a ostatní metriky v SonarQube</w:delText>
        </w:r>
        <w:r w:rsidDel="0030792F">
          <w:rPr>
            <w:noProof/>
            <w:webHidden/>
          </w:rPr>
          <w:tab/>
        </w:r>
        <w:r w:rsidR="001D2882" w:rsidDel="0030792F">
          <w:rPr>
            <w:noProof/>
            <w:webHidden/>
          </w:rPr>
          <w:delText>71</w:delText>
        </w:r>
      </w:del>
    </w:p>
    <w:p w14:paraId="1D911FAE" w14:textId="0F9E0037" w:rsidR="00A47C58" w:rsidDel="0030792F" w:rsidRDefault="00A47C58">
      <w:pPr>
        <w:pStyle w:val="Seznamobrzk"/>
        <w:tabs>
          <w:tab w:val="right" w:leader="dot" w:pos="8210"/>
        </w:tabs>
        <w:rPr>
          <w:del w:id="798" w:author="Havelková Simona" w:date="2026-02-05T08:54:00Z"/>
          <w:rFonts w:asciiTheme="minorHAnsi" w:eastAsiaTheme="minorEastAsia" w:hAnsiTheme="minorHAnsi" w:cstheme="minorBidi"/>
          <w:bCs w:val="0"/>
          <w:noProof/>
          <w:color w:val="auto"/>
          <w:sz w:val="22"/>
          <w:szCs w:val="22"/>
        </w:rPr>
      </w:pPr>
      <w:del w:id="799" w:author="Havelková Simona" w:date="2026-02-05T08:54:00Z">
        <w:r w:rsidRPr="0030792F" w:rsidDel="0030792F">
          <w:rPr>
            <w:noProof/>
            <w:rPrChange w:id="800" w:author="Havelková Simona" w:date="2026-02-05T08:54:00Z">
              <w:rPr>
                <w:rStyle w:val="Hypertextovodkaz"/>
                <w:noProof/>
              </w:rPr>
            </w:rPrChange>
          </w:rPr>
          <w:delText>Obrázek 61 Náhled jedné z nalezených zranitelností v SonarQube</w:delText>
        </w:r>
        <w:r w:rsidDel="0030792F">
          <w:rPr>
            <w:noProof/>
            <w:webHidden/>
          </w:rPr>
          <w:tab/>
        </w:r>
        <w:r w:rsidR="001D2882" w:rsidDel="0030792F">
          <w:rPr>
            <w:noProof/>
            <w:webHidden/>
          </w:rPr>
          <w:delText>72</w:delText>
        </w:r>
      </w:del>
    </w:p>
    <w:p w14:paraId="63790EC6" w14:textId="7337F783" w:rsidR="00A47C58" w:rsidDel="0030792F" w:rsidRDefault="00A47C58">
      <w:pPr>
        <w:pStyle w:val="Seznamobrzk"/>
        <w:tabs>
          <w:tab w:val="right" w:leader="dot" w:pos="8210"/>
        </w:tabs>
        <w:rPr>
          <w:del w:id="801" w:author="Havelková Simona" w:date="2026-02-05T08:54:00Z"/>
          <w:rFonts w:asciiTheme="minorHAnsi" w:eastAsiaTheme="minorEastAsia" w:hAnsiTheme="minorHAnsi" w:cstheme="minorBidi"/>
          <w:bCs w:val="0"/>
          <w:noProof/>
          <w:color w:val="auto"/>
          <w:sz w:val="22"/>
          <w:szCs w:val="22"/>
        </w:rPr>
      </w:pPr>
      <w:del w:id="802" w:author="Havelková Simona" w:date="2026-02-05T08:54:00Z">
        <w:r w:rsidRPr="0030792F" w:rsidDel="0030792F">
          <w:rPr>
            <w:noProof/>
            <w:rPrChange w:id="803" w:author="Havelková Simona" w:date="2026-02-05T08:54:00Z">
              <w:rPr>
                <w:rStyle w:val="Hypertextovodkaz"/>
                <w:noProof/>
              </w:rPr>
            </w:rPrChange>
          </w:rPr>
          <w:delText>Obrázek 62 Menu pro změnu statusu zranitelnosti v SonarQube</w:delText>
        </w:r>
        <w:r w:rsidDel="0030792F">
          <w:rPr>
            <w:noProof/>
            <w:webHidden/>
          </w:rPr>
          <w:tab/>
        </w:r>
        <w:r w:rsidR="001D2882" w:rsidDel="0030792F">
          <w:rPr>
            <w:noProof/>
            <w:webHidden/>
          </w:rPr>
          <w:delText>72</w:delText>
        </w:r>
      </w:del>
    </w:p>
    <w:p w14:paraId="3638B44F" w14:textId="4D6C63BC" w:rsidR="00A47C58" w:rsidDel="0030792F" w:rsidRDefault="00A47C58">
      <w:pPr>
        <w:pStyle w:val="Seznamobrzk"/>
        <w:tabs>
          <w:tab w:val="right" w:leader="dot" w:pos="8210"/>
        </w:tabs>
        <w:rPr>
          <w:del w:id="804" w:author="Havelková Simona" w:date="2026-02-05T08:54:00Z"/>
          <w:rFonts w:asciiTheme="minorHAnsi" w:eastAsiaTheme="minorEastAsia" w:hAnsiTheme="minorHAnsi" w:cstheme="minorBidi"/>
          <w:bCs w:val="0"/>
          <w:noProof/>
          <w:color w:val="auto"/>
          <w:sz w:val="22"/>
          <w:szCs w:val="22"/>
        </w:rPr>
      </w:pPr>
      <w:del w:id="805" w:author="Havelková Simona" w:date="2026-02-05T08:54:00Z">
        <w:r w:rsidRPr="0030792F" w:rsidDel="0030792F">
          <w:rPr>
            <w:noProof/>
            <w:rPrChange w:id="806" w:author="Havelková Simona" w:date="2026-02-05T08:54:00Z">
              <w:rPr>
                <w:rStyle w:val="Hypertextovodkaz"/>
                <w:noProof/>
              </w:rPr>
            </w:rPrChange>
          </w:rPr>
          <w:delText>Obrázek 63 Kritická zranitelnost nalezená nástrojem SonarQube</w:delText>
        </w:r>
        <w:r w:rsidDel="0030792F">
          <w:rPr>
            <w:noProof/>
            <w:webHidden/>
          </w:rPr>
          <w:tab/>
        </w:r>
        <w:r w:rsidR="001D2882" w:rsidDel="0030792F">
          <w:rPr>
            <w:noProof/>
            <w:webHidden/>
          </w:rPr>
          <w:delText>73</w:delText>
        </w:r>
      </w:del>
    </w:p>
    <w:p w14:paraId="386A0BEC" w14:textId="779833DE" w:rsidR="00A47C58" w:rsidDel="0030792F" w:rsidRDefault="00A47C58">
      <w:pPr>
        <w:pStyle w:val="Seznamobrzk"/>
        <w:tabs>
          <w:tab w:val="right" w:leader="dot" w:pos="8210"/>
        </w:tabs>
        <w:rPr>
          <w:del w:id="807" w:author="Havelková Simona" w:date="2026-02-05T08:54:00Z"/>
          <w:rFonts w:asciiTheme="minorHAnsi" w:eastAsiaTheme="minorEastAsia" w:hAnsiTheme="minorHAnsi" w:cstheme="minorBidi"/>
          <w:bCs w:val="0"/>
          <w:noProof/>
          <w:color w:val="auto"/>
          <w:sz w:val="22"/>
          <w:szCs w:val="22"/>
        </w:rPr>
      </w:pPr>
      <w:del w:id="808" w:author="Havelková Simona" w:date="2026-02-05T08:54:00Z">
        <w:r w:rsidRPr="0030792F" w:rsidDel="0030792F">
          <w:rPr>
            <w:noProof/>
            <w:rPrChange w:id="809" w:author="Havelková Simona" w:date="2026-02-05T08:54:00Z">
              <w:rPr>
                <w:rStyle w:val="Hypertextovodkaz"/>
                <w:noProof/>
              </w:rPr>
            </w:rPrChange>
          </w:rPr>
          <w:delText>Obrázek 64 Vysvětlení, proč je daná zranitelnost problém</w:delText>
        </w:r>
        <w:r w:rsidDel="0030792F">
          <w:rPr>
            <w:noProof/>
            <w:webHidden/>
          </w:rPr>
          <w:tab/>
        </w:r>
        <w:r w:rsidR="001D2882" w:rsidDel="0030792F">
          <w:rPr>
            <w:noProof/>
            <w:webHidden/>
          </w:rPr>
          <w:delText>74</w:delText>
        </w:r>
      </w:del>
    </w:p>
    <w:p w14:paraId="2BFC598A" w14:textId="575832AD" w:rsidR="00E478F5" w:rsidRPr="00E478F5" w:rsidRDefault="00E478F5" w:rsidP="00E478F5">
      <w:r>
        <w:fldChar w:fldCharType="end"/>
      </w:r>
    </w:p>
    <w:p w14:paraId="2F2F686C" w14:textId="0E2BC0C9" w:rsidR="00947651" w:rsidRDefault="00947651" w:rsidP="00986C8C">
      <w:pPr>
        <w:pStyle w:val="uvodzaver"/>
        <w:rPr>
          <w:rFonts w:eastAsiaTheme="majorEastAsia" w:cstheme="minorBidi"/>
          <w:b w:val="0"/>
          <w:kern w:val="0"/>
          <w:sz w:val="24"/>
        </w:rPr>
      </w:pPr>
      <w:bookmarkStart w:id="810" w:name="_Toc218357380"/>
      <w:r>
        <w:lastRenderedPageBreak/>
        <w:t>Seznam tabulek</w:t>
      </w:r>
      <w:bookmarkEnd w:id="810"/>
    </w:p>
    <w:p w14:paraId="16784AEF" w14:textId="4D562412" w:rsidR="00A47C58" w:rsidRDefault="00986C8C">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218968656" w:history="1">
        <w:r w:rsidR="00A47C58" w:rsidRPr="00DD72B8">
          <w:rPr>
            <w:rStyle w:val="Hypertextovodkaz"/>
            <w:noProof/>
          </w:rPr>
          <w:t>Tabulka 1 Úrovně závažnosti podle CVSS</w:t>
        </w:r>
        <w:r w:rsidR="00A47C58">
          <w:rPr>
            <w:noProof/>
            <w:webHidden/>
          </w:rPr>
          <w:tab/>
        </w:r>
        <w:r w:rsidR="00A47C58">
          <w:rPr>
            <w:noProof/>
            <w:webHidden/>
          </w:rPr>
          <w:fldChar w:fldCharType="begin"/>
        </w:r>
        <w:r w:rsidR="00A47C58">
          <w:rPr>
            <w:noProof/>
            <w:webHidden/>
          </w:rPr>
          <w:instrText xml:space="preserve"> PAGEREF _Toc218968656 \h </w:instrText>
        </w:r>
        <w:r w:rsidR="00A47C58">
          <w:rPr>
            <w:noProof/>
            <w:webHidden/>
          </w:rPr>
        </w:r>
        <w:r w:rsidR="00A47C58">
          <w:rPr>
            <w:noProof/>
            <w:webHidden/>
          </w:rPr>
          <w:fldChar w:fldCharType="separate"/>
        </w:r>
        <w:r w:rsidR="001D2882">
          <w:rPr>
            <w:noProof/>
            <w:webHidden/>
          </w:rPr>
          <w:t>31</w:t>
        </w:r>
        <w:r w:rsidR="00A47C58">
          <w:rPr>
            <w:noProof/>
            <w:webHidden/>
          </w:rPr>
          <w:fldChar w:fldCharType="end"/>
        </w:r>
      </w:hyperlink>
    </w:p>
    <w:p w14:paraId="1FDF65B4" w14:textId="6BF33894" w:rsidR="00A47C58" w:rsidRDefault="00B61534">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7" w:history="1">
        <w:r w:rsidR="00A47C58" w:rsidRPr="00DD72B8">
          <w:rPr>
            <w:rStyle w:val="Hypertextovodkaz"/>
            <w:noProof/>
          </w:rPr>
          <w:t>Tabulka 2 Výstup lexikální analýzy</w:t>
        </w:r>
        <w:r w:rsidR="00A47C58">
          <w:rPr>
            <w:noProof/>
            <w:webHidden/>
          </w:rPr>
          <w:tab/>
        </w:r>
        <w:r w:rsidR="00A47C58">
          <w:rPr>
            <w:noProof/>
            <w:webHidden/>
          </w:rPr>
          <w:fldChar w:fldCharType="begin"/>
        </w:r>
        <w:r w:rsidR="00A47C58">
          <w:rPr>
            <w:noProof/>
            <w:webHidden/>
          </w:rPr>
          <w:instrText xml:space="preserve"> PAGEREF _Toc218968657 \h </w:instrText>
        </w:r>
        <w:r w:rsidR="00A47C58">
          <w:rPr>
            <w:noProof/>
            <w:webHidden/>
          </w:rPr>
        </w:r>
        <w:r w:rsidR="00A47C58">
          <w:rPr>
            <w:noProof/>
            <w:webHidden/>
          </w:rPr>
          <w:fldChar w:fldCharType="separate"/>
        </w:r>
        <w:r w:rsidR="001D2882">
          <w:rPr>
            <w:noProof/>
            <w:webHidden/>
          </w:rPr>
          <w:t>33</w:t>
        </w:r>
        <w:r w:rsidR="00A47C58">
          <w:rPr>
            <w:noProof/>
            <w:webHidden/>
          </w:rPr>
          <w:fldChar w:fldCharType="end"/>
        </w:r>
      </w:hyperlink>
    </w:p>
    <w:p w14:paraId="584D6AAE" w14:textId="4A46C938" w:rsidR="00A47C58" w:rsidRDefault="00B61534">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8" w:history="1">
        <w:r w:rsidR="00A47C58" w:rsidRPr="00DD72B8">
          <w:rPr>
            <w:rStyle w:val="Hypertextovodkaz"/>
            <w:noProof/>
          </w:rPr>
          <w:t>Tabulka 3 Srovnání SAST nástrojů</w:t>
        </w:r>
        <w:r w:rsidR="00A47C58">
          <w:rPr>
            <w:noProof/>
            <w:webHidden/>
          </w:rPr>
          <w:tab/>
        </w:r>
        <w:r w:rsidR="00A47C58">
          <w:rPr>
            <w:noProof/>
            <w:webHidden/>
          </w:rPr>
          <w:fldChar w:fldCharType="begin"/>
        </w:r>
        <w:r w:rsidR="00A47C58">
          <w:rPr>
            <w:noProof/>
            <w:webHidden/>
          </w:rPr>
          <w:instrText xml:space="preserve"> PAGEREF _Toc218968658 \h </w:instrText>
        </w:r>
        <w:r w:rsidR="00A47C58">
          <w:rPr>
            <w:noProof/>
            <w:webHidden/>
          </w:rPr>
        </w:r>
        <w:r w:rsidR="00A47C58">
          <w:rPr>
            <w:noProof/>
            <w:webHidden/>
          </w:rPr>
          <w:fldChar w:fldCharType="separate"/>
        </w:r>
        <w:r w:rsidR="001D2882">
          <w:rPr>
            <w:noProof/>
            <w:webHidden/>
          </w:rPr>
          <w:t>40</w:t>
        </w:r>
        <w:r w:rsidR="00A47C58">
          <w:rPr>
            <w:noProof/>
            <w:webHidden/>
          </w:rPr>
          <w:fldChar w:fldCharType="end"/>
        </w:r>
      </w:hyperlink>
    </w:p>
    <w:p w14:paraId="3F8F9F3C" w14:textId="2D026935" w:rsidR="00986C8C" w:rsidRPr="00986C8C" w:rsidRDefault="00986C8C" w:rsidP="00986C8C">
      <w:pPr>
        <w:rPr>
          <w:rFonts w:eastAsiaTheme="majorEastAsia"/>
        </w:rPr>
      </w:pPr>
      <w:r>
        <w:rPr>
          <w:rFonts w:eastAsiaTheme="majorEastAsia"/>
        </w:rPr>
        <w:fldChar w:fldCharType="end"/>
      </w:r>
    </w:p>
    <w:p w14:paraId="7412B8C8" w14:textId="03D54B9C" w:rsidR="00947651" w:rsidRPr="00A971E7" w:rsidRDefault="00947651" w:rsidP="005129DC">
      <w:bookmarkStart w:id="811" w:name="_Toc144746946"/>
      <w:bookmarkEnd w:id="811"/>
    </w:p>
    <w:sectPr w:rsidR="00947651" w:rsidRPr="00A971E7" w:rsidSect="00E1212D">
      <w:headerReference w:type="default" r:id="rId181"/>
      <w:footerReference w:type="default" r:id="rId182"/>
      <w:pgSz w:w="11906" w:h="16838"/>
      <w:pgMar w:top="1701" w:right="1418"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Lazarov Willi (221556)" w:date="2025-12-30T10:26:00Z" w:initials="WL">
    <w:p w14:paraId="57A7A25A" w14:textId="77777777" w:rsidR="0030792F" w:rsidRDefault="0030792F" w:rsidP="001F0FA8">
      <w:pPr>
        <w:pStyle w:val="Textkomente"/>
        <w:jc w:val="left"/>
      </w:pPr>
      <w:r>
        <w:rPr>
          <w:rStyle w:val="Odkaznakoment"/>
        </w:rPr>
        <w:annotationRef/>
      </w:r>
      <w:r>
        <w:t>Vybarvěte ikonu údržby do stejné šedé barvy jako jsou ostatní ikony a bude to dokonalé :)</w:t>
      </w:r>
    </w:p>
  </w:comment>
  <w:comment w:id="192" w:author="Lazarov Willi (221556)" w:date="2026-02-04T20:57:00Z" w:initials="WL">
    <w:p w14:paraId="612F4C40" w14:textId="77777777" w:rsidR="0030792F" w:rsidRDefault="0030792F" w:rsidP="005559CD">
      <w:pPr>
        <w:pStyle w:val="Textkomente"/>
        <w:jc w:val="left"/>
      </w:pPr>
      <w:r>
        <w:rPr>
          <w:rStyle w:val="Odkaznakoment"/>
        </w:rPr>
        <w:annotationRef/>
      </w:r>
      <w:r>
        <w:t>Chybí křížový odkaz</w:t>
      </w:r>
    </w:p>
  </w:comment>
  <w:comment w:id="201" w:author="Lazarov Willi (221556)" w:date="2026-02-04T21:01:00Z" w:initials="WL">
    <w:p w14:paraId="3BA427A4" w14:textId="77777777" w:rsidR="0030792F" w:rsidRDefault="0030792F" w:rsidP="00531AB4">
      <w:pPr>
        <w:pStyle w:val="Textkomente"/>
        <w:jc w:val="left"/>
      </w:pPr>
      <w:r>
        <w:rPr>
          <w:rStyle w:val="Odkaznakoment"/>
        </w:rPr>
        <w:annotationRef/>
      </w:r>
      <w:r>
        <w:t>Zkratka již vysvětlena dříve</w:t>
      </w:r>
    </w:p>
  </w:comment>
  <w:comment w:id="222" w:author="Lazarov Willi (221556)" w:date="2026-02-04T21:27:00Z" w:initials="WL">
    <w:p w14:paraId="1B5FC532" w14:textId="77777777" w:rsidR="0030792F" w:rsidRDefault="0030792F" w:rsidP="00D948CE">
      <w:pPr>
        <w:pStyle w:val="Textkomente"/>
        <w:jc w:val="left"/>
      </w:pPr>
      <w:r>
        <w:rPr>
          <w:rStyle w:val="Odkaznakoment"/>
        </w:rPr>
        <w:annotationRef/>
      </w:r>
      <w:r>
        <w:t>Již vysvětleno</w:t>
      </w:r>
    </w:p>
  </w:comment>
  <w:comment w:id="253" w:author="Lazarov Willi (221556)" w:date="2026-02-04T21:51:00Z" w:initials="WL">
    <w:p w14:paraId="68EC96CC" w14:textId="77777777" w:rsidR="0030792F" w:rsidRDefault="0030792F" w:rsidP="00DE4DF3">
      <w:pPr>
        <w:pStyle w:val="Textkomente"/>
        <w:jc w:val="left"/>
      </w:pPr>
      <w:r>
        <w:rPr>
          <w:rStyle w:val="Odkaznakoment"/>
        </w:rPr>
        <w:annotationRef/>
      </w:r>
      <w:r>
        <w:t>Chybí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A7A25A" w15:done="0"/>
  <w15:commentEx w15:paraId="612F4C40" w15:done="1"/>
  <w15:commentEx w15:paraId="3BA427A4" w15:done="0"/>
  <w15:commentEx w15:paraId="1B5FC532" w15:done="0"/>
  <w15:commentEx w15:paraId="68EC96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DF8ED0" w16cex:dateUtc="2025-12-30T09:26:00Z"/>
  <w16cex:commentExtensible w16cex:durableId="712139E8" w16cex:dateUtc="2026-02-04T19:57:00Z"/>
  <w16cex:commentExtensible w16cex:durableId="121BA1F9" w16cex:dateUtc="2026-02-04T20:01:00Z"/>
  <w16cex:commentExtensible w16cex:durableId="3344744E" w16cex:dateUtc="2026-02-04T20:27:00Z"/>
  <w16cex:commentExtensible w16cex:durableId="6CAAD896" w16cex:dateUtc="2026-02-04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A7A25A" w16cid:durableId="13DF8ED0"/>
  <w16cid:commentId w16cid:paraId="612F4C40" w16cid:durableId="712139E8"/>
  <w16cid:commentId w16cid:paraId="68EC96CC" w16cid:durableId="6CAAD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B9285" w14:textId="77777777" w:rsidR="0030792F" w:rsidRDefault="0030792F" w:rsidP="005129DC">
      <w:r>
        <w:separator/>
      </w:r>
    </w:p>
    <w:p w14:paraId="07A0B5C3" w14:textId="77777777" w:rsidR="0030792F" w:rsidRDefault="0030792F" w:rsidP="005129DC"/>
    <w:p w14:paraId="3B69AB38" w14:textId="77777777" w:rsidR="0030792F" w:rsidRDefault="0030792F" w:rsidP="005129DC"/>
  </w:endnote>
  <w:endnote w:type="continuationSeparator" w:id="0">
    <w:p w14:paraId="557DD988" w14:textId="77777777" w:rsidR="0030792F" w:rsidRDefault="0030792F" w:rsidP="005129DC">
      <w:r>
        <w:continuationSeparator/>
      </w:r>
    </w:p>
    <w:p w14:paraId="580F2081" w14:textId="77777777" w:rsidR="0030792F" w:rsidRDefault="0030792F" w:rsidP="005129DC"/>
    <w:p w14:paraId="575ED67E" w14:textId="77777777" w:rsidR="0030792F" w:rsidRDefault="0030792F"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EE"/>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80"/>
      <w:gridCol w:w="2880"/>
      <w:gridCol w:w="2880"/>
    </w:tblGrid>
    <w:tr w:rsidR="0030792F" w14:paraId="18A0F4B8" w14:textId="77777777" w:rsidTr="604EE1D6">
      <w:trPr>
        <w:trHeight w:val="300"/>
      </w:trPr>
      <w:tc>
        <w:tcPr>
          <w:tcW w:w="2880" w:type="dxa"/>
        </w:tcPr>
        <w:p w14:paraId="38791FA3" w14:textId="76071FAD" w:rsidR="0030792F" w:rsidRDefault="0030792F" w:rsidP="604EE1D6">
          <w:pPr>
            <w:pStyle w:val="Zhlav"/>
            <w:ind w:left="-115"/>
            <w:jc w:val="left"/>
          </w:pPr>
        </w:p>
      </w:tc>
      <w:tc>
        <w:tcPr>
          <w:tcW w:w="2880" w:type="dxa"/>
        </w:tcPr>
        <w:p w14:paraId="0B732FA5" w14:textId="2A28B01C" w:rsidR="0030792F" w:rsidRDefault="0030792F" w:rsidP="604EE1D6">
          <w:pPr>
            <w:pStyle w:val="Zhlav"/>
            <w:jc w:val="center"/>
          </w:pPr>
        </w:p>
      </w:tc>
      <w:tc>
        <w:tcPr>
          <w:tcW w:w="2880" w:type="dxa"/>
        </w:tcPr>
        <w:p w14:paraId="250C1487" w14:textId="48E9A244" w:rsidR="0030792F" w:rsidRDefault="0030792F" w:rsidP="604EE1D6">
          <w:pPr>
            <w:pStyle w:val="Zhlav"/>
            <w:ind w:right="-115"/>
            <w:jc w:val="right"/>
          </w:pPr>
        </w:p>
      </w:tc>
    </w:tr>
  </w:tbl>
  <w:p w14:paraId="6B1FEB79" w14:textId="44A81760" w:rsidR="0030792F" w:rsidRDefault="0030792F" w:rsidP="604EE1D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FC532" w14:textId="77777777" w:rsidR="0030792F" w:rsidRDefault="0030792F" w:rsidP="005129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111526"/>
      <w:docPartObj>
        <w:docPartGallery w:val="Page Numbers (Bottom of Page)"/>
        <w:docPartUnique/>
      </w:docPartObj>
    </w:sdtPr>
    <w:sdtEndPr>
      <w:rPr>
        <w:sz w:val="24"/>
        <w:szCs w:val="24"/>
      </w:rPr>
    </w:sdtEndPr>
    <w:sdtContent>
      <w:p w14:paraId="5CC30374" w14:textId="38880F8E" w:rsidR="0030792F" w:rsidRPr="005129DC" w:rsidRDefault="0030792F"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1590D" w14:textId="77777777" w:rsidR="0030792F" w:rsidRDefault="0030792F" w:rsidP="005129DC">
      <w:r>
        <w:separator/>
      </w:r>
    </w:p>
    <w:p w14:paraId="2BB206F7" w14:textId="77777777" w:rsidR="0030792F" w:rsidRDefault="0030792F" w:rsidP="005129DC"/>
    <w:p w14:paraId="67C1F0E5" w14:textId="77777777" w:rsidR="0030792F" w:rsidRDefault="0030792F" w:rsidP="005129DC"/>
  </w:footnote>
  <w:footnote w:type="continuationSeparator" w:id="0">
    <w:p w14:paraId="31BD2B6F" w14:textId="77777777" w:rsidR="0030792F" w:rsidRDefault="0030792F" w:rsidP="005129DC">
      <w:r>
        <w:continuationSeparator/>
      </w:r>
    </w:p>
    <w:p w14:paraId="4137FD44" w14:textId="77777777" w:rsidR="0030792F" w:rsidRDefault="0030792F" w:rsidP="005129DC"/>
    <w:p w14:paraId="1BFBFF88" w14:textId="77777777" w:rsidR="0030792F" w:rsidRDefault="0030792F" w:rsidP="005129DC"/>
  </w:footnote>
  <w:footnote w:id="1">
    <w:p w14:paraId="5B3FC91A" w14:textId="7BE83CF5" w:rsidR="0030792F" w:rsidRDefault="0030792F">
      <w:pPr>
        <w:pStyle w:val="Textpoznpodarou"/>
      </w:pPr>
      <w:r>
        <w:rPr>
          <w:rStyle w:val="Znakapoznpodarou"/>
        </w:rPr>
        <w:footnoteRef/>
      </w:r>
      <w:r>
        <w:t xml:space="preserve"> Token je sekvence znaků, kterou lze v gramatice programovacího jazyka považovat za jednu jednotku.</w:t>
      </w:r>
    </w:p>
  </w:footnote>
  <w:footnote w:id="2">
    <w:p w14:paraId="07F15855" w14:textId="5E92C81A" w:rsidR="0030792F" w:rsidRDefault="0030792F">
      <w:pPr>
        <w:pStyle w:val="Textpoznpodarou"/>
      </w:pPr>
      <w:r>
        <w:rPr>
          <w:rStyle w:val="Znakapoznpodarou"/>
        </w:rPr>
        <w:footnoteRef/>
      </w:r>
      <w:r>
        <w:t xml:space="preserve"> V závislosti na programovacím jazyce se tabulka může ličit.</w:t>
      </w:r>
    </w:p>
  </w:footnote>
  <w:footnote w:id="3">
    <w:p w14:paraId="579ABDC4" w14:textId="63E3C830" w:rsidR="0030792F" w:rsidRDefault="0030792F">
      <w:pPr>
        <w:pStyle w:val="Textpoznpodarou"/>
      </w:pPr>
      <w:r>
        <w:rPr>
          <w:rStyle w:val="Znakapoznpodarou"/>
        </w:rPr>
        <w:footnoteRef/>
      </w:r>
      <w:r>
        <w:t xml:space="preserve"> CodeQL je dostupné jako rozšíření pro Visual Studio Code a v tomto rozšíření je dostupné GUI, jinak je CodeQL pouze CLI nástroj.</w:t>
      </w:r>
    </w:p>
  </w:footnote>
  <w:footnote w:id="4">
    <w:p w14:paraId="4D27259E" w14:textId="3483D632" w:rsidR="0030792F" w:rsidRDefault="0030792F">
      <w:pPr>
        <w:pStyle w:val="Textpoznpodarou"/>
      </w:pPr>
      <w:r>
        <w:rPr>
          <w:rStyle w:val="Znakapoznpodarou"/>
        </w:rPr>
        <w:footnoteRef/>
      </w:r>
      <w:r>
        <w:t xml:space="preserve"> CI/CD s CodeQL nelze používat na privátních nebo proprietárních projektech, pro běžné softwarové procesy, pro kód, jehož dotazy nejdou OSI-open source.</w:t>
      </w:r>
    </w:p>
  </w:footnote>
  <w:footnote w:id="5">
    <w:p w14:paraId="4362371B" w14:textId="40BD0033" w:rsidR="0030792F" w:rsidRDefault="0030792F">
      <w:pPr>
        <w:pStyle w:val="Textpoznpodarou"/>
      </w:pPr>
      <w:r>
        <w:rPr>
          <w:rStyle w:val="Znakapoznpodarou"/>
        </w:rPr>
        <w:footnoteRef/>
      </w:r>
      <w:r>
        <w:t xml:space="preserve"> GUI je dostupné, ale pouze pro placenou verzi.</w:t>
      </w:r>
    </w:p>
  </w:footnote>
  <w:footnote w:id="6">
    <w:p w14:paraId="234C2EBC" w14:textId="2DBD7BAC" w:rsidR="0030792F" w:rsidRDefault="0030792F">
      <w:pPr>
        <w:pStyle w:val="Textpoznpodarou"/>
      </w:pPr>
      <w:r>
        <w:rPr>
          <w:rStyle w:val="Znakapoznpodarou"/>
        </w:rPr>
        <w:footnoteRef/>
      </w:r>
      <w:r>
        <w:t xml:space="preserve"> Pro bezplatnou verzi pouze je 6 podporovaných jazyků.</w:t>
      </w:r>
    </w:p>
  </w:footnote>
  <w:footnote w:id="7">
    <w:p w14:paraId="4994B619" w14:textId="142DB2C3" w:rsidR="0030792F" w:rsidRDefault="0030792F">
      <w:pPr>
        <w:pStyle w:val="Textpoznpodarou"/>
      </w:pPr>
      <w:r>
        <w:rPr>
          <w:rStyle w:val="Znakapoznpodarou"/>
        </w:rPr>
        <w:footnoteRef/>
      </w:r>
      <w: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80"/>
      <w:gridCol w:w="2880"/>
      <w:gridCol w:w="2880"/>
    </w:tblGrid>
    <w:tr w:rsidR="0030792F" w14:paraId="15C41ED6" w14:textId="77777777" w:rsidTr="604EE1D6">
      <w:trPr>
        <w:trHeight w:val="300"/>
      </w:trPr>
      <w:tc>
        <w:tcPr>
          <w:tcW w:w="2880" w:type="dxa"/>
        </w:tcPr>
        <w:p w14:paraId="669B5BB4" w14:textId="14BA09D0" w:rsidR="0030792F" w:rsidRDefault="0030792F" w:rsidP="604EE1D6">
          <w:pPr>
            <w:pStyle w:val="Zhlav"/>
            <w:ind w:left="-115"/>
            <w:jc w:val="left"/>
          </w:pPr>
        </w:p>
      </w:tc>
      <w:tc>
        <w:tcPr>
          <w:tcW w:w="2880" w:type="dxa"/>
        </w:tcPr>
        <w:p w14:paraId="1B2142C6" w14:textId="0B5170FB" w:rsidR="0030792F" w:rsidRDefault="0030792F" w:rsidP="604EE1D6">
          <w:pPr>
            <w:pStyle w:val="Zhlav"/>
            <w:jc w:val="center"/>
          </w:pPr>
        </w:p>
      </w:tc>
      <w:tc>
        <w:tcPr>
          <w:tcW w:w="2880" w:type="dxa"/>
        </w:tcPr>
        <w:p w14:paraId="7A5369CF" w14:textId="30984E8F" w:rsidR="0030792F" w:rsidRDefault="0030792F" w:rsidP="604EE1D6">
          <w:pPr>
            <w:pStyle w:val="Zhlav"/>
            <w:ind w:right="-115"/>
            <w:jc w:val="right"/>
          </w:pPr>
        </w:p>
      </w:tc>
    </w:tr>
  </w:tbl>
  <w:p w14:paraId="51BC6748" w14:textId="32023043" w:rsidR="0030792F" w:rsidRDefault="0030792F" w:rsidP="604EE1D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40"/>
      <w:gridCol w:w="2740"/>
      <w:gridCol w:w="2740"/>
    </w:tblGrid>
    <w:tr w:rsidR="0030792F" w14:paraId="25D77FF1" w14:textId="77777777" w:rsidTr="604EE1D6">
      <w:trPr>
        <w:trHeight w:val="300"/>
      </w:trPr>
      <w:tc>
        <w:tcPr>
          <w:tcW w:w="2740" w:type="dxa"/>
        </w:tcPr>
        <w:p w14:paraId="793ADE8A" w14:textId="654E6973" w:rsidR="0030792F" w:rsidRDefault="0030792F" w:rsidP="604EE1D6">
          <w:pPr>
            <w:pStyle w:val="Zhlav"/>
            <w:ind w:left="-115"/>
            <w:jc w:val="left"/>
          </w:pPr>
        </w:p>
      </w:tc>
      <w:tc>
        <w:tcPr>
          <w:tcW w:w="2740" w:type="dxa"/>
        </w:tcPr>
        <w:p w14:paraId="31F71695" w14:textId="4F3D5BC0" w:rsidR="0030792F" w:rsidRDefault="0030792F" w:rsidP="604EE1D6">
          <w:pPr>
            <w:pStyle w:val="Zhlav"/>
            <w:jc w:val="center"/>
          </w:pPr>
        </w:p>
      </w:tc>
      <w:tc>
        <w:tcPr>
          <w:tcW w:w="2740" w:type="dxa"/>
        </w:tcPr>
        <w:p w14:paraId="52B86FFC" w14:textId="422BDAE7" w:rsidR="0030792F" w:rsidRDefault="0030792F" w:rsidP="604EE1D6">
          <w:pPr>
            <w:pStyle w:val="Zhlav"/>
            <w:ind w:right="-115"/>
            <w:jc w:val="right"/>
          </w:pPr>
        </w:p>
      </w:tc>
    </w:tr>
  </w:tbl>
  <w:p w14:paraId="182845BD" w14:textId="5E817286" w:rsidR="0030792F" w:rsidRDefault="0030792F" w:rsidP="604EE1D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40"/>
      <w:gridCol w:w="2740"/>
      <w:gridCol w:w="2740"/>
    </w:tblGrid>
    <w:tr w:rsidR="0030792F" w14:paraId="71BB2C03" w14:textId="77777777" w:rsidTr="604EE1D6">
      <w:trPr>
        <w:trHeight w:val="300"/>
      </w:trPr>
      <w:tc>
        <w:tcPr>
          <w:tcW w:w="2740" w:type="dxa"/>
        </w:tcPr>
        <w:p w14:paraId="30A68CE0" w14:textId="1F1EEFBC" w:rsidR="0030792F" w:rsidRDefault="0030792F" w:rsidP="604EE1D6">
          <w:pPr>
            <w:pStyle w:val="Zhlav"/>
            <w:ind w:left="-115"/>
            <w:jc w:val="left"/>
          </w:pPr>
        </w:p>
      </w:tc>
      <w:tc>
        <w:tcPr>
          <w:tcW w:w="2740" w:type="dxa"/>
        </w:tcPr>
        <w:p w14:paraId="0B8F6867" w14:textId="3E388024" w:rsidR="0030792F" w:rsidRDefault="0030792F" w:rsidP="604EE1D6">
          <w:pPr>
            <w:pStyle w:val="Zhlav"/>
            <w:jc w:val="center"/>
          </w:pPr>
        </w:p>
      </w:tc>
      <w:tc>
        <w:tcPr>
          <w:tcW w:w="2740" w:type="dxa"/>
        </w:tcPr>
        <w:p w14:paraId="58F56F61" w14:textId="0D633308" w:rsidR="0030792F" w:rsidRDefault="0030792F" w:rsidP="604EE1D6">
          <w:pPr>
            <w:pStyle w:val="Zhlav"/>
            <w:ind w:right="-115"/>
            <w:jc w:val="right"/>
          </w:pPr>
        </w:p>
      </w:tc>
    </w:tr>
  </w:tbl>
  <w:p w14:paraId="4878B91C" w14:textId="40A7A387" w:rsidR="0030792F" w:rsidRDefault="0030792F" w:rsidP="604EE1D6">
    <w:pPr>
      <w:pStyle w:val="Zhlav"/>
    </w:pPr>
  </w:p>
</w:hdr>
</file>

<file path=word/intelligence2.xml><?xml version="1.0" encoding="utf-8"?>
<int2:intelligence xmlns:int2="http://schemas.microsoft.com/office/intelligence/2020/intelligence" xmlns:oel="http://schemas.microsoft.com/office/2019/extlst">
  <int2:observations>
    <int2:textHash int2:hashCode="aLOrX3gQqZhL2P" int2:id="L7DgDxj3">
      <int2:state int2:value="Rejected" int2:type="spell"/>
    </int2:textHash>
    <int2:textHash int2:hashCode="ikVdQ90VtVissI" int2:id="CHGN9kvv">
      <int2:state int2:value="Rejected" int2:type="spell"/>
    </int2:textHash>
    <int2:textHash int2:hashCode="pD7KPgPECk9KnH" int2:id="iYAAUK43">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1A839D7"/>
    <w:multiLevelType w:val="hybridMultilevel"/>
    <w:tmpl w:val="406CBF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DC58E1"/>
    <w:multiLevelType w:val="hybridMultilevel"/>
    <w:tmpl w:val="126653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A64777"/>
    <w:multiLevelType w:val="hybridMultilevel"/>
    <w:tmpl w:val="DFE61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9B4753D"/>
    <w:multiLevelType w:val="hybridMultilevel"/>
    <w:tmpl w:val="CDB8C3B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8902E1"/>
    <w:multiLevelType w:val="hybridMultilevel"/>
    <w:tmpl w:val="1A882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7A28A5"/>
    <w:multiLevelType w:val="hybridMultilevel"/>
    <w:tmpl w:val="0AD28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5B00D6E"/>
    <w:multiLevelType w:val="hybridMultilevel"/>
    <w:tmpl w:val="CA7690EE"/>
    <w:lvl w:ilvl="0" w:tplc="C7521E4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15719A"/>
    <w:multiLevelType w:val="hybridMultilevel"/>
    <w:tmpl w:val="F54C08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E926094"/>
    <w:multiLevelType w:val="hybridMultilevel"/>
    <w:tmpl w:val="ACDAAC5C"/>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10198F"/>
    <w:multiLevelType w:val="hybridMultilevel"/>
    <w:tmpl w:val="FE84D4FE"/>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FC2B4C"/>
    <w:multiLevelType w:val="hybridMultilevel"/>
    <w:tmpl w:val="F48656E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91652A9"/>
    <w:multiLevelType w:val="hybridMultilevel"/>
    <w:tmpl w:val="A4502096"/>
    <w:lvl w:ilvl="0" w:tplc="528C466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86C6B"/>
    <w:multiLevelType w:val="hybridMultilevel"/>
    <w:tmpl w:val="01D49A74"/>
    <w:lvl w:ilvl="0" w:tplc="04050001">
      <w:start w:val="1"/>
      <w:numFmt w:val="bullet"/>
      <w:lvlText w:val=""/>
      <w:lvlJc w:val="left"/>
      <w:pPr>
        <w:ind w:left="786" w:hanging="360"/>
      </w:pPr>
      <w:rPr>
        <w:rFonts w:ascii="Symbol" w:hAnsi="Symbol" w:hint="default"/>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16" w15:restartNumberingAfterBreak="0">
    <w:nsid w:val="46295804"/>
    <w:multiLevelType w:val="hybridMultilevel"/>
    <w:tmpl w:val="F8649912"/>
    <w:lvl w:ilvl="0" w:tplc="B05A0110">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FCC18AE"/>
    <w:multiLevelType w:val="hybridMultilevel"/>
    <w:tmpl w:val="399EC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11B2C50"/>
    <w:multiLevelType w:val="hybridMultilevel"/>
    <w:tmpl w:val="63484E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85218DE"/>
    <w:multiLevelType w:val="hybridMultilevel"/>
    <w:tmpl w:val="771E21C8"/>
    <w:lvl w:ilvl="0" w:tplc="7B5E3712">
      <w:start w:val="1"/>
      <w:numFmt w:val="decimal"/>
      <w:pStyle w:val="Seznampouitliteratury"/>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884F60"/>
    <w:multiLevelType w:val="hybridMultilevel"/>
    <w:tmpl w:val="BB345A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93B468D"/>
    <w:multiLevelType w:val="hybridMultilevel"/>
    <w:tmpl w:val="8E026994"/>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9DC5FEA"/>
    <w:multiLevelType w:val="hybridMultilevel"/>
    <w:tmpl w:val="DEF85F58"/>
    <w:lvl w:ilvl="0" w:tplc="040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6B24EF"/>
    <w:multiLevelType w:val="hybridMultilevel"/>
    <w:tmpl w:val="B2804488"/>
    <w:lvl w:ilvl="0" w:tplc="A61ABF64">
      <w:start w:val="1"/>
      <w:numFmt w:val="decimal"/>
      <w:lvlText w:val="%1."/>
      <w:lvlJc w:val="left"/>
      <w:pPr>
        <w:ind w:left="927" w:hanging="360"/>
      </w:pPr>
      <w:rPr>
        <w:b w:val="0"/>
      </w:rPr>
    </w:lvl>
    <w:lvl w:ilvl="1" w:tplc="404E530A">
      <w:start w:val="1"/>
      <w:numFmt w:val="lowerLetter"/>
      <w:lvlText w:val="%2."/>
      <w:lvlJc w:val="left"/>
      <w:pPr>
        <w:ind w:left="1647" w:hanging="360"/>
      </w:pPr>
    </w:lvl>
    <w:lvl w:ilvl="2" w:tplc="3F46E824">
      <w:start w:val="1"/>
      <w:numFmt w:val="lowerRoman"/>
      <w:lvlText w:val="%3."/>
      <w:lvlJc w:val="right"/>
      <w:pPr>
        <w:ind w:left="2367" w:hanging="180"/>
      </w:pPr>
    </w:lvl>
    <w:lvl w:ilvl="3" w:tplc="46C2F02A">
      <w:start w:val="1"/>
      <w:numFmt w:val="decimal"/>
      <w:lvlText w:val="%4."/>
      <w:lvlJc w:val="left"/>
      <w:pPr>
        <w:ind w:left="3087" w:hanging="360"/>
      </w:pPr>
    </w:lvl>
    <w:lvl w:ilvl="4" w:tplc="007CDFF6">
      <w:start w:val="1"/>
      <w:numFmt w:val="lowerLetter"/>
      <w:lvlText w:val="%5."/>
      <w:lvlJc w:val="left"/>
      <w:pPr>
        <w:ind w:left="3807" w:hanging="360"/>
      </w:pPr>
    </w:lvl>
    <w:lvl w:ilvl="5" w:tplc="94342392">
      <w:start w:val="1"/>
      <w:numFmt w:val="lowerRoman"/>
      <w:lvlText w:val="%6."/>
      <w:lvlJc w:val="right"/>
      <w:pPr>
        <w:ind w:left="4527" w:hanging="180"/>
      </w:pPr>
    </w:lvl>
    <w:lvl w:ilvl="6" w:tplc="F454C558">
      <w:start w:val="1"/>
      <w:numFmt w:val="decimal"/>
      <w:lvlText w:val="%7."/>
      <w:lvlJc w:val="left"/>
      <w:pPr>
        <w:ind w:left="5247" w:hanging="360"/>
      </w:pPr>
    </w:lvl>
    <w:lvl w:ilvl="7" w:tplc="3D66D716">
      <w:start w:val="1"/>
      <w:numFmt w:val="lowerLetter"/>
      <w:lvlText w:val="%8."/>
      <w:lvlJc w:val="left"/>
      <w:pPr>
        <w:ind w:left="5967" w:hanging="360"/>
      </w:pPr>
    </w:lvl>
    <w:lvl w:ilvl="8" w:tplc="1B76F480">
      <w:start w:val="1"/>
      <w:numFmt w:val="lowerRoman"/>
      <w:lvlText w:val="%9."/>
      <w:lvlJc w:val="right"/>
      <w:pPr>
        <w:ind w:left="6687" w:hanging="180"/>
      </w:pPr>
    </w:lvl>
  </w:abstractNum>
  <w:abstractNum w:abstractNumId="24" w15:restartNumberingAfterBreak="0">
    <w:nsid w:val="75161EE8"/>
    <w:multiLevelType w:val="hybridMultilevel"/>
    <w:tmpl w:val="A9883AF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7DD33E9"/>
    <w:multiLevelType w:val="hybridMultilevel"/>
    <w:tmpl w:val="7C14B03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E973A09"/>
    <w:multiLevelType w:val="multilevel"/>
    <w:tmpl w:val="EF4A680A"/>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23"/>
  </w:num>
  <w:num w:numId="2">
    <w:abstractNumId w:val="0"/>
  </w:num>
  <w:num w:numId="3">
    <w:abstractNumId w:val="8"/>
  </w:num>
  <w:num w:numId="4">
    <w:abstractNumId w:val="26"/>
  </w:num>
  <w:num w:numId="5">
    <w:abstractNumId w:val="6"/>
  </w:num>
  <w:num w:numId="6">
    <w:abstractNumId w:val="19"/>
  </w:num>
  <w:num w:numId="7">
    <w:abstractNumId w:val="13"/>
  </w:num>
  <w:num w:numId="8">
    <w:abstractNumId w:val="16"/>
  </w:num>
  <w:num w:numId="9">
    <w:abstractNumId w:val="17"/>
  </w:num>
  <w:num w:numId="10">
    <w:abstractNumId w:val="14"/>
  </w:num>
  <w:num w:numId="11">
    <w:abstractNumId w:val="18"/>
  </w:num>
  <w:num w:numId="12">
    <w:abstractNumId w:val="11"/>
  </w:num>
  <w:num w:numId="13">
    <w:abstractNumId w:val="12"/>
  </w:num>
  <w:num w:numId="14">
    <w:abstractNumId w:val="25"/>
  </w:num>
  <w:num w:numId="15">
    <w:abstractNumId w:val="4"/>
  </w:num>
  <w:num w:numId="16">
    <w:abstractNumId w:val="21"/>
  </w:num>
  <w:num w:numId="17">
    <w:abstractNumId w:val="22"/>
  </w:num>
  <w:num w:numId="18">
    <w:abstractNumId w:val="24"/>
  </w:num>
  <w:num w:numId="19">
    <w:abstractNumId w:val="3"/>
  </w:num>
  <w:num w:numId="20">
    <w:abstractNumId w:val="10"/>
  </w:num>
  <w:num w:numId="21">
    <w:abstractNumId w:val="7"/>
  </w:num>
  <w:num w:numId="22">
    <w:abstractNumId w:val="9"/>
  </w:num>
  <w:num w:numId="23">
    <w:abstractNumId w:val="5"/>
  </w:num>
  <w:num w:numId="24">
    <w:abstractNumId w:val="15"/>
  </w:num>
  <w:num w:numId="25">
    <w:abstractNumId w:val="1"/>
  </w:num>
  <w:num w:numId="26">
    <w:abstractNumId w:val="2"/>
  </w:num>
  <w:num w:numId="27">
    <w:abstractNumId w:val="2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velková Simona">
    <w15:presenceInfo w15:providerId="AD" w15:userId="S-1-5-21-1380351414-1976720394-679592914-25777"/>
  </w15:person>
  <w15:person w15:author="Lazarov Willi (221556)">
    <w15:presenceInfo w15:providerId="AD" w15:userId="S::lazarov@vutbr.cz::7e726e74-fbc1-45d4-9928-634848b80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9"/>
  <w:hyphenationZone w:val="425"/>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1116"/>
    <w:rsid w:val="0000142C"/>
    <w:rsid w:val="000022EE"/>
    <w:rsid w:val="00003C4D"/>
    <w:rsid w:val="00003E9C"/>
    <w:rsid w:val="000075B9"/>
    <w:rsid w:val="00007BBE"/>
    <w:rsid w:val="00007C02"/>
    <w:rsid w:val="000139AE"/>
    <w:rsid w:val="00013CC8"/>
    <w:rsid w:val="00013D35"/>
    <w:rsid w:val="0001452B"/>
    <w:rsid w:val="000146AA"/>
    <w:rsid w:val="00016453"/>
    <w:rsid w:val="00016596"/>
    <w:rsid w:val="00017478"/>
    <w:rsid w:val="0001748D"/>
    <w:rsid w:val="000177F6"/>
    <w:rsid w:val="0002005B"/>
    <w:rsid w:val="00020587"/>
    <w:rsid w:val="0002693F"/>
    <w:rsid w:val="00027006"/>
    <w:rsid w:val="00030986"/>
    <w:rsid w:val="00031A0E"/>
    <w:rsid w:val="00033902"/>
    <w:rsid w:val="00036470"/>
    <w:rsid w:val="000376B7"/>
    <w:rsid w:val="00042CD4"/>
    <w:rsid w:val="00045D00"/>
    <w:rsid w:val="00050123"/>
    <w:rsid w:val="000510E6"/>
    <w:rsid w:val="000550F0"/>
    <w:rsid w:val="00055108"/>
    <w:rsid w:val="00055BED"/>
    <w:rsid w:val="00056760"/>
    <w:rsid w:val="00061E1B"/>
    <w:rsid w:val="00063670"/>
    <w:rsid w:val="00063C09"/>
    <w:rsid w:val="0006437A"/>
    <w:rsid w:val="00064A24"/>
    <w:rsid w:val="00067D7C"/>
    <w:rsid w:val="00070179"/>
    <w:rsid w:val="00073579"/>
    <w:rsid w:val="00073EF6"/>
    <w:rsid w:val="000766AB"/>
    <w:rsid w:val="00080492"/>
    <w:rsid w:val="00081263"/>
    <w:rsid w:val="000828E9"/>
    <w:rsid w:val="00084838"/>
    <w:rsid w:val="00086369"/>
    <w:rsid w:val="00087322"/>
    <w:rsid w:val="00087443"/>
    <w:rsid w:val="00087CA3"/>
    <w:rsid w:val="000910BD"/>
    <w:rsid w:val="00091E16"/>
    <w:rsid w:val="000939A9"/>
    <w:rsid w:val="00094099"/>
    <w:rsid w:val="00094563"/>
    <w:rsid w:val="00094688"/>
    <w:rsid w:val="000964BE"/>
    <w:rsid w:val="00096D40"/>
    <w:rsid w:val="000A4915"/>
    <w:rsid w:val="000A4E88"/>
    <w:rsid w:val="000A61DD"/>
    <w:rsid w:val="000A6379"/>
    <w:rsid w:val="000A769E"/>
    <w:rsid w:val="000A7C33"/>
    <w:rsid w:val="000B22B8"/>
    <w:rsid w:val="000B3024"/>
    <w:rsid w:val="000B5A63"/>
    <w:rsid w:val="000B7C58"/>
    <w:rsid w:val="000C001B"/>
    <w:rsid w:val="000C0AD4"/>
    <w:rsid w:val="000C12CF"/>
    <w:rsid w:val="000C217C"/>
    <w:rsid w:val="000C3316"/>
    <w:rsid w:val="000C4D14"/>
    <w:rsid w:val="000C4EC5"/>
    <w:rsid w:val="000C52AF"/>
    <w:rsid w:val="000C5B2E"/>
    <w:rsid w:val="000C6F2E"/>
    <w:rsid w:val="000C7349"/>
    <w:rsid w:val="000C7BF9"/>
    <w:rsid w:val="000D2D26"/>
    <w:rsid w:val="000D3ADF"/>
    <w:rsid w:val="000D42A5"/>
    <w:rsid w:val="000D530E"/>
    <w:rsid w:val="000E0EF3"/>
    <w:rsid w:val="000E4E40"/>
    <w:rsid w:val="000E59D6"/>
    <w:rsid w:val="000E5E34"/>
    <w:rsid w:val="000E5FE2"/>
    <w:rsid w:val="000E688E"/>
    <w:rsid w:val="000E784D"/>
    <w:rsid w:val="000F0B2B"/>
    <w:rsid w:val="000F578D"/>
    <w:rsid w:val="000F7DAF"/>
    <w:rsid w:val="001032D3"/>
    <w:rsid w:val="00105ED7"/>
    <w:rsid w:val="001062A4"/>
    <w:rsid w:val="0011006D"/>
    <w:rsid w:val="00110A60"/>
    <w:rsid w:val="001135E7"/>
    <w:rsid w:val="00115D93"/>
    <w:rsid w:val="001164FA"/>
    <w:rsid w:val="00121F3E"/>
    <w:rsid w:val="00123794"/>
    <w:rsid w:val="00124485"/>
    <w:rsid w:val="00126491"/>
    <w:rsid w:val="001306DE"/>
    <w:rsid w:val="001321C8"/>
    <w:rsid w:val="001333DD"/>
    <w:rsid w:val="00134C8B"/>
    <w:rsid w:val="00135E65"/>
    <w:rsid w:val="001376FD"/>
    <w:rsid w:val="001401E4"/>
    <w:rsid w:val="001411E0"/>
    <w:rsid w:val="00142328"/>
    <w:rsid w:val="001454AD"/>
    <w:rsid w:val="00151996"/>
    <w:rsid w:val="00152F93"/>
    <w:rsid w:val="00153CE8"/>
    <w:rsid w:val="001558D8"/>
    <w:rsid w:val="001562B9"/>
    <w:rsid w:val="001568DB"/>
    <w:rsid w:val="00157298"/>
    <w:rsid w:val="001615BD"/>
    <w:rsid w:val="00162980"/>
    <w:rsid w:val="001642DF"/>
    <w:rsid w:val="00165C5A"/>
    <w:rsid w:val="00166AAD"/>
    <w:rsid w:val="00171021"/>
    <w:rsid w:val="00172685"/>
    <w:rsid w:val="00172AD0"/>
    <w:rsid w:val="00173D84"/>
    <w:rsid w:val="001756A1"/>
    <w:rsid w:val="0017767E"/>
    <w:rsid w:val="00181461"/>
    <w:rsid w:val="00181645"/>
    <w:rsid w:val="0018620A"/>
    <w:rsid w:val="001869E7"/>
    <w:rsid w:val="00186C61"/>
    <w:rsid w:val="00193AE1"/>
    <w:rsid w:val="00194D96"/>
    <w:rsid w:val="0019657C"/>
    <w:rsid w:val="00196700"/>
    <w:rsid w:val="00196ED1"/>
    <w:rsid w:val="00197C37"/>
    <w:rsid w:val="001A0700"/>
    <w:rsid w:val="001A3262"/>
    <w:rsid w:val="001A4725"/>
    <w:rsid w:val="001A5447"/>
    <w:rsid w:val="001A5575"/>
    <w:rsid w:val="001A7ECA"/>
    <w:rsid w:val="001AF73A"/>
    <w:rsid w:val="001B06E4"/>
    <w:rsid w:val="001B0EE6"/>
    <w:rsid w:val="001B17B2"/>
    <w:rsid w:val="001B22F1"/>
    <w:rsid w:val="001B2D6F"/>
    <w:rsid w:val="001B34E8"/>
    <w:rsid w:val="001B40B4"/>
    <w:rsid w:val="001B4DB0"/>
    <w:rsid w:val="001B5463"/>
    <w:rsid w:val="001B56DE"/>
    <w:rsid w:val="001B5C5A"/>
    <w:rsid w:val="001B5C86"/>
    <w:rsid w:val="001B675E"/>
    <w:rsid w:val="001B7F44"/>
    <w:rsid w:val="001C0B2E"/>
    <w:rsid w:val="001C0C7F"/>
    <w:rsid w:val="001C536E"/>
    <w:rsid w:val="001C7E56"/>
    <w:rsid w:val="001D025E"/>
    <w:rsid w:val="001D1C32"/>
    <w:rsid w:val="001D26B3"/>
    <w:rsid w:val="001D2882"/>
    <w:rsid w:val="001D301A"/>
    <w:rsid w:val="001D4E81"/>
    <w:rsid w:val="001D5998"/>
    <w:rsid w:val="001D635B"/>
    <w:rsid w:val="001D7F0E"/>
    <w:rsid w:val="001E29A0"/>
    <w:rsid w:val="001E42D5"/>
    <w:rsid w:val="001E4648"/>
    <w:rsid w:val="001E4688"/>
    <w:rsid w:val="001F06C2"/>
    <w:rsid w:val="001F0FA8"/>
    <w:rsid w:val="001F1428"/>
    <w:rsid w:val="001F18D8"/>
    <w:rsid w:val="001F284C"/>
    <w:rsid w:val="001F6E03"/>
    <w:rsid w:val="00202F8A"/>
    <w:rsid w:val="00203645"/>
    <w:rsid w:val="00203EB3"/>
    <w:rsid w:val="0020472B"/>
    <w:rsid w:val="00205879"/>
    <w:rsid w:val="00206DD7"/>
    <w:rsid w:val="00210CCE"/>
    <w:rsid w:val="002119C6"/>
    <w:rsid w:val="00211D81"/>
    <w:rsid w:val="00216153"/>
    <w:rsid w:val="00221B78"/>
    <w:rsid w:val="002224DF"/>
    <w:rsid w:val="00222B7B"/>
    <w:rsid w:val="002234BD"/>
    <w:rsid w:val="002261B3"/>
    <w:rsid w:val="002301D8"/>
    <w:rsid w:val="00231600"/>
    <w:rsid w:val="00232B48"/>
    <w:rsid w:val="00233488"/>
    <w:rsid w:val="00233624"/>
    <w:rsid w:val="00233F7F"/>
    <w:rsid w:val="002352AE"/>
    <w:rsid w:val="00235A61"/>
    <w:rsid w:val="002378C5"/>
    <w:rsid w:val="002407F5"/>
    <w:rsid w:val="00241D8E"/>
    <w:rsid w:val="0024296C"/>
    <w:rsid w:val="002441EA"/>
    <w:rsid w:val="00246F1E"/>
    <w:rsid w:val="0025270C"/>
    <w:rsid w:val="00253AF8"/>
    <w:rsid w:val="00254B8D"/>
    <w:rsid w:val="00255189"/>
    <w:rsid w:val="00255A8C"/>
    <w:rsid w:val="00257A94"/>
    <w:rsid w:val="00265B48"/>
    <w:rsid w:val="0026736D"/>
    <w:rsid w:val="00267C86"/>
    <w:rsid w:val="00270439"/>
    <w:rsid w:val="00272977"/>
    <w:rsid w:val="002736B7"/>
    <w:rsid w:val="0027481A"/>
    <w:rsid w:val="00275667"/>
    <w:rsid w:val="002767D1"/>
    <w:rsid w:val="00280A82"/>
    <w:rsid w:val="0028149E"/>
    <w:rsid w:val="00282FB7"/>
    <w:rsid w:val="00286A3E"/>
    <w:rsid w:val="0028770F"/>
    <w:rsid w:val="00287ADC"/>
    <w:rsid w:val="00290ED0"/>
    <w:rsid w:val="002917F9"/>
    <w:rsid w:val="002920EE"/>
    <w:rsid w:val="00292971"/>
    <w:rsid w:val="002941A5"/>
    <w:rsid w:val="002A0D0D"/>
    <w:rsid w:val="002A0F6C"/>
    <w:rsid w:val="002A1B21"/>
    <w:rsid w:val="002A3ED2"/>
    <w:rsid w:val="002A44A4"/>
    <w:rsid w:val="002A5008"/>
    <w:rsid w:val="002A52ED"/>
    <w:rsid w:val="002A7D54"/>
    <w:rsid w:val="002B0739"/>
    <w:rsid w:val="002B14B2"/>
    <w:rsid w:val="002B4A5F"/>
    <w:rsid w:val="002B593D"/>
    <w:rsid w:val="002B7CCA"/>
    <w:rsid w:val="002C253D"/>
    <w:rsid w:val="002C2D46"/>
    <w:rsid w:val="002C418E"/>
    <w:rsid w:val="002D07DF"/>
    <w:rsid w:val="002D0800"/>
    <w:rsid w:val="002D086F"/>
    <w:rsid w:val="002D0A71"/>
    <w:rsid w:val="002D1510"/>
    <w:rsid w:val="002D164E"/>
    <w:rsid w:val="002D194C"/>
    <w:rsid w:val="002D24C5"/>
    <w:rsid w:val="002D2B5A"/>
    <w:rsid w:val="002D4091"/>
    <w:rsid w:val="002E46C0"/>
    <w:rsid w:val="002E694C"/>
    <w:rsid w:val="002F0CA0"/>
    <w:rsid w:val="002F3A1E"/>
    <w:rsid w:val="002F51B3"/>
    <w:rsid w:val="002F5543"/>
    <w:rsid w:val="002F790A"/>
    <w:rsid w:val="002F7936"/>
    <w:rsid w:val="00303632"/>
    <w:rsid w:val="00304143"/>
    <w:rsid w:val="00306051"/>
    <w:rsid w:val="003062B7"/>
    <w:rsid w:val="003066B1"/>
    <w:rsid w:val="0030792F"/>
    <w:rsid w:val="00312A35"/>
    <w:rsid w:val="00312DC3"/>
    <w:rsid w:val="003156CA"/>
    <w:rsid w:val="00321E6C"/>
    <w:rsid w:val="00325547"/>
    <w:rsid w:val="00330BC2"/>
    <w:rsid w:val="00336763"/>
    <w:rsid w:val="003375B0"/>
    <w:rsid w:val="0034057F"/>
    <w:rsid w:val="00341BA1"/>
    <w:rsid w:val="00344B6C"/>
    <w:rsid w:val="003455C5"/>
    <w:rsid w:val="003459AF"/>
    <w:rsid w:val="00352641"/>
    <w:rsid w:val="00352669"/>
    <w:rsid w:val="0035607D"/>
    <w:rsid w:val="0035743F"/>
    <w:rsid w:val="00357A4E"/>
    <w:rsid w:val="00357BA8"/>
    <w:rsid w:val="00361D59"/>
    <w:rsid w:val="00363495"/>
    <w:rsid w:val="0036355B"/>
    <w:rsid w:val="00365156"/>
    <w:rsid w:val="003653C4"/>
    <w:rsid w:val="00365AEF"/>
    <w:rsid w:val="00366147"/>
    <w:rsid w:val="00367168"/>
    <w:rsid w:val="00367EFC"/>
    <w:rsid w:val="003704A0"/>
    <w:rsid w:val="00371EC9"/>
    <w:rsid w:val="003723DC"/>
    <w:rsid w:val="0037416A"/>
    <w:rsid w:val="00377989"/>
    <w:rsid w:val="00380065"/>
    <w:rsid w:val="00386066"/>
    <w:rsid w:val="003866EC"/>
    <w:rsid w:val="003874B7"/>
    <w:rsid w:val="003874F7"/>
    <w:rsid w:val="003919AA"/>
    <w:rsid w:val="003928EA"/>
    <w:rsid w:val="0039291C"/>
    <w:rsid w:val="00392F76"/>
    <w:rsid w:val="003930D1"/>
    <w:rsid w:val="00393A8F"/>
    <w:rsid w:val="003943F1"/>
    <w:rsid w:val="0039472A"/>
    <w:rsid w:val="003954D0"/>
    <w:rsid w:val="003A183B"/>
    <w:rsid w:val="003A1F32"/>
    <w:rsid w:val="003A1F43"/>
    <w:rsid w:val="003A28D5"/>
    <w:rsid w:val="003A2DF9"/>
    <w:rsid w:val="003A4A46"/>
    <w:rsid w:val="003AF787"/>
    <w:rsid w:val="003B055F"/>
    <w:rsid w:val="003B0D27"/>
    <w:rsid w:val="003B0E71"/>
    <w:rsid w:val="003B53A3"/>
    <w:rsid w:val="003B5F88"/>
    <w:rsid w:val="003B64ED"/>
    <w:rsid w:val="003B6B51"/>
    <w:rsid w:val="003B731F"/>
    <w:rsid w:val="003B7337"/>
    <w:rsid w:val="003C0BE0"/>
    <w:rsid w:val="003C29B1"/>
    <w:rsid w:val="003C32F9"/>
    <w:rsid w:val="003C4639"/>
    <w:rsid w:val="003C4CC7"/>
    <w:rsid w:val="003C56AF"/>
    <w:rsid w:val="003C5C88"/>
    <w:rsid w:val="003D03EB"/>
    <w:rsid w:val="003D26BB"/>
    <w:rsid w:val="003D32BE"/>
    <w:rsid w:val="003D53D0"/>
    <w:rsid w:val="003D612F"/>
    <w:rsid w:val="003E05E1"/>
    <w:rsid w:val="003E2861"/>
    <w:rsid w:val="003E4178"/>
    <w:rsid w:val="003E47A1"/>
    <w:rsid w:val="003E4BED"/>
    <w:rsid w:val="003E5A6D"/>
    <w:rsid w:val="003E6B2B"/>
    <w:rsid w:val="003E6DB5"/>
    <w:rsid w:val="003E748A"/>
    <w:rsid w:val="003E7607"/>
    <w:rsid w:val="003E778E"/>
    <w:rsid w:val="003E7D3B"/>
    <w:rsid w:val="003F2934"/>
    <w:rsid w:val="003F346A"/>
    <w:rsid w:val="003F4233"/>
    <w:rsid w:val="003F6980"/>
    <w:rsid w:val="0040022A"/>
    <w:rsid w:val="00402088"/>
    <w:rsid w:val="00403498"/>
    <w:rsid w:val="004051F3"/>
    <w:rsid w:val="00407DB1"/>
    <w:rsid w:val="00410293"/>
    <w:rsid w:val="004112E1"/>
    <w:rsid w:val="004120F2"/>
    <w:rsid w:val="00414A89"/>
    <w:rsid w:val="00415DF6"/>
    <w:rsid w:val="0041653D"/>
    <w:rsid w:val="00417FCF"/>
    <w:rsid w:val="004206D0"/>
    <w:rsid w:val="00421161"/>
    <w:rsid w:val="004279C8"/>
    <w:rsid w:val="0043167B"/>
    <w:rsid w:val="004325DE"/>
    <w:rsid w:val="00432E7C"/>
    <w:rsid w:val="00433F0E"/>
    <w:rsid w:val="0043523F"/>
    <w:rsid w:val="004363AD"/>
    <w:rsid w:val="00442C32"/>
    <w:rsid w:val="004460BD"/>
    <w:rsid w:val="004469C9"/>
    <w:rsid w:val="00447758"/>
    <w:rsid w:val="00451018"/>
    <w:rsid w:val="0045141B"/>
    <w:rsid w:val="00451733"/>
    <w:rsid w:val="00452BFF"/>
    <w:rsid w:val="00452D02"/>
    <w:rsid w:val="00453B29"/>
    <w:rsid w:val="00455483"/>
    <w:rsid w:val="00457143"/>
    <w:rsid w:val="00457EC1"/>
    <w:rsid w:val="00460237"/>
    <w:rsid w:val="00460E2C"/>
    <w:rsid w:val="00465DFC"/>
    <w:rsid w:val="004670B8"/>
    <w:rsid w:val="00467B28"/>
    <w:rsid w:val="004733A2"/>
    <w:rsid w:val="00474A48"/>
    <w:rsid w:val="00476202"/>
    <w:rsid w:val="00477230"/>
    <w:rsid w:val="004857E8"/>
    <w:rsid w:val="00491183"/>
    <w:rsid w:val="004914C3"/>
    <w:rsid w:val="00494927"/>
    <w:rsid w:val="004951EE"/>
    <w:rsid w:val="00495259"/>
    <w:rsid w:val="00495373"/>
    <w:rsid w:val="0049591D"/>
    <w:rsid w:val="00496898"/>
    <w:rsid w:val="00497285"/>
    <w:rsid w:val="004A01C5"/>
    <w:rsid w:val="004A359A"/>
    <w:rsid w:val="004A3AB9"/>
    <w:rsid w:val="004A593B"/>
    <w:rsid w:val="004B21E1"/>
    <w:rsid w:val="004B3B84"/>
    <w:rsid w:val="004B7A63"/>
    <w:rsid w:val="004C2155"/>
    <w:rsid w:val="004C454F"/>
    <w:rsid w:val="004C4BE8"/>
    <w:rsid w:val="004D1F62"/>
    <w:rsid w:val="004D2FE0"/>
    <w:rsid w:val="004D40A7"/>
    <w:rsid w:val="004D44BA"/>
    <w:rsid w:val="004D57B8"/>
    <w:rsid w:val="004D6D23"/>
    <w:rsid w:val="004E2948"/>
    <w:rsid w:val="004E379D"/>
    <w:rsid w:val="004E62E7"/>
    <w:rsid w:val="004F096B"/>
    <w:rsid w:val="004F0CE2"/>
    <w:rsid w:val="004F20AA"/>
    <w:rsid w:val="004F4191"/>
    <w:rsid w:val="004F422E"/>
    <w:rsid w:val="004F4B16"/>
    <w:rsid w:val="004F6D1C"/>
    <w:rsid w:val="004F7A2A"/>
    <w:rsid w:val="00501133"/>
    <w:rsid w:val="005019AF"/>
    <w:rsid w:val="00502339"/>
    <w:rsid w:val="00503FB1"/>
    <w:rsid w:val="005074DD"/>
    <w:rsid w:val="00510193"/>
    <w:rsid w:val="00511DB0"/>
    <w:rsid w:val="00511F55"/>
    <w:rsid w:val="00512617"/>
    <w:rsid w:val="005129DC"/>
    <w:rsid w:val="00513604"/>
    <w:rsid w:val="005147D0"/>
    <w:rsid w:val="00514882"/>
    <w:rsid w:val="0051511B"/>
    <w:rsid w:val="00515461"/>
    <w:rsid w:val="0051548C"/>
    <w:rsid w:val="0051753F"/>
    <w:rsid w:val="00517A43"/>
    <w:rsid w:val="00522561"/>
    <w:rsid w:val="005228CF"/>
    <w:rsid w:val="00522C13"/>
    <w:rsid w:val="00524467"/>
    <w:rsid w:val="00526E29"/>
    <w:rsid w:val="00527116"/>
    <w:rsid w:val="00527910"/>
    <w:rsid w:val="005305B9"/>
    <w:rsid w:val="00531AB4"/>
    <w:rsid w:val="005342E7"/>
    <w:rsid w:val="0054081E"/>
    <w:rsid w:val="005408C9"/>
    <w:rsid w:val="005411A4"/>
    <w:rsid w:val="00542D8D"/>
    <w:rsid w:val="0054794A"/>
    <w:rsid w:val="00547A79"/>
    <w:rsid w:val="00551576"/>
    <w:rsid w:val="005517D2"/>
    <w:rsid w:val="00552D04"/>
    <w:rsid w:val="00553A36"/>
    <w:rsid w:val="00553A4E"/>
    <w:rsid w:val="005559CD"/>
    <w:rsid w:val="00555CF4"/>
    <w:rsid w:val="005563DA"/>
    <w:rsid w:val="005602B9"/>
    <w:rsid w:val="00560B61"/>
    <w:rsid w:val="00561012"/>
    <w:rsid w:val="005611AF"/>
    <w:rsid w:val="005632B2"/>
    <w:rsid w:val="00563D88"/>
    <w:rsid w:val="00566A53"/>
    <w:rsid w:val="00570065"/>
    <w:rsid w:val="00575458"/>
    <w:rsid w:val="00576116"/>
    <w:rsid w:val="0057734D"/>
    <w:rsid w:val="0057795A"/>
    <w:rsid w:val="00580BE1"/>
    <w:rsid w:val="005824A0"/>
    <w:rsid w:val="005827D5"/>
    <w:rsid w:val="00585457"/>
    <w:rsid w:val="00585BF9"/>
    <w:rsid w:val="00586834"/>
    <w:rsid w:val="005868C7"/>
    <w:rsid w:val="00593238"/>
    <w:rsid w:val="0059391C"/>
    <w:rsid w:val="005A3045"/>
    <w:rsid w:val="005A444E"/>
    <w:rsid w:val="005B1161"/>
    <w:rsid w:val="005B1BF6"/>
    <w:rsid w:val="005B2332"/>
    <w:rsid w:val="005B4BE5"/>
    <w:rsid w:val="005B6FCD"/>
    <w:rsid w:val="005C1405"/>
    <w:rsid w:val="005C2402"/>
    <w:rsid w:val="005C2C00"/>
    <w:rsid w:val="005C3009"/>
    <w:rsid w:val="005C3623"/>
    <w:rsid w:val="005C362C"/>
    <w:rsid w:val="005C5248"/>
    <w:rsid w:val="005C7083"/>
    <w:rsid w:val="005C7A5E"/>
    <w:rsid w:val="005D3F0E"/>
    <w:rsid w:val="005D40CD"/>
    <w:rsid w:val="005D5D07"/>
    <w:rsid w:val="005E1DBC"/>
    <w:rsid w:val="005E4BD6"/>
    <w:rsid w:val="005E73D3"/>
    <w:rsid w:val="005F021C"/>
    <w:rsid w:val="005F0D09"/>
    <w:rsid w:val="005F1A58"/>
    <w:rsid w:val="005F1FCD"/>
    <w:rsid w:val="005F21D1"/>
    <w:rsid w:val="005F2752"/>
    <w:rsid w:val="005F3ECC"/>
    <w:rsid w:val="005F4854"/>
    <w:rsid w:val="005F4F56"/>
    <w:rsid w:val="005F623F"/>
    <w:rsid w:val="005F71A0"/>
    <w:rsid w:val="00600F5D"/>
    <w:rsid w:val="00602AE8"/>
    <w:rsid w:val="00602B00"/>
    <w:rsid w:val="00604114"/>
    <w:rsid w:val="006041D4"/>
    <w:rsid w:val="00605EA1"/>
    <w:rsid w:val="0060781B"/>
    <w:rsid w:val="006122C1"/>
    <w:rsid w:val="006143CC"/>
    <w:rsid w:val="00616367"/>
    <w:rsid w:val="0061725D"/>
    <w:rsid w:val="0062010D"/>
    <w:rsid w:val="00620163"/>
    <w:rsid w:val="00621B00"/>
    <w:rsid w:val="00623051"/>
    <w:rsid w:val="0062309F"/>
    <w:rsid w:val="00624720"/>
    <w:rsid w:val="006253F7"/>
    <w:rsid w:val="006260FA"/>
    <w:rsid w:val="00626E85"/>
    <w:rsid w:val="00627387"/>
    <w:rsid w:val="00633106"/>
    <w:rsid w:val="00633C24"/>
    <w:rsid w:val="0063471A"/>
    <w:rsid w:val="00637958"/>
    <w:rsid w:val="00637F52"/>
    <w:rsid w:val="00640593"/>
    <w:rsid w:val="00642251"/>
    <w:rsid w:val="0064271D"/>
    <w:rsid w:val="00645F03"/>
    <w:rsid w:val="006473BA"/>
    <w:rsid w:val="006474DD"/>
    <w:rsid w:val="00652B51"/>
    <w:rsid w:val="006534EC"/>
    <w:rsid w:val="00660BE5"/>
    <w:rsid w:val="006611AF"/>
    <w:rsid w:val="006639AC"/>
    <w:rsid w:val="00666005"/>
    <w:rsid w:val="006661F1"/>
    <w:rsid w:val="00666CE1"/>
    <w:rsid w:val="0066B55C"/>
    <w:rsid w:val="00670B50"/>
    <w:rsid w:val="00673044"/>
    <w:rsid w:val="006739C5"/>
    <w:rsid w:val="006745B2"/>
    <w:rsid w:val="0067574F"/>
    <w:rsid w:val="006763E0"/>
    <w:rsid w:val="00676F52"/>
    <w:rsid w:val="00680F2B"/>
    <w:rsid w:val="00682C68"/>
    <w:rsid w:val="00686379"/>
    <w:rsid w:val="006878AD"/>
    <w:rsid w:val="006912F7"/>
    <w:rsid w:val="00691C9B"/>
    <w:rsid w:val="00692122"/>
    <w:rsid w:val="006972BE"/>
    <w:rsid w:val="00697749"/>
    <w:rsid w:val="006A1FD5"/>
    <w:rsid w:val="006A29CD"/>
    <w:rsid w:val="006A2F80"/>
    <w:rsid w:val="006A3364"/>
    <w:rsid w:val="006A4C81"/>
    <w:rsid w:val="006A6ADA"/>
    <w:rsid w:val="006B02BE"/>
    <w:rsid w:val="006B3B47"/>
    <w:rsid w:val="006B4191"/>
    <w:rsid w:val="006B4BE1"/>
    <w:rsid w:val="006B4F05"/>
    <w:rsid w:val="006B5425"/>
    <w:rsid w:val="006B54B5"/>
    <w:rsid w:val="006B6C80"/>
    <w:rsid w:val="006B7DB7"/>
    <w:rsid w:val="006C4773"/>
    <w:rsid w:val="006C6491"/>
    <w:rsid w:val="006C6AFC"/>
    <w:rsid w:val="006C6C19"/>
    <w:rsid w:val="006C72A1"/>
    <w:rsid w:val="006C7B63"/>
    <w:rsid w:val="006D32BF"/>
    <w:rsid w:val="006E029A"/>
    <w:rsid w:val="006E0B17"/>
    <w:rsid w:val="006E245C"/>
    <w:rsid w:val="006E24F7"/>
    <w:rsid w:val="006E3394"/>
    <w:rsid w:val="006E39B1"/>
    <w:rsid w:val="006E69C4"/>
    <w:rsid w:val="006F0C9A"/>
    <w:rsid w:val="006F1429"/>
    <w:rsid w:val="006F2FF0"/>
    <w:rsid w:val="006F32C0"/>
    <w:rsid w:val="006F40F8"/>
    <w:rsid w:val="006F4BAF"/>
    <w:rsid w:val="006F583A"/>
    <w:rsid w:val="006F5BDA"/>
    <w:rsid w:val="00700C84"/>
    <w:rsid w:val="0070100E"/>
    <w:rsid w:val="00701694"/>
    <w:rsid w:val="00702B0E"/>
    <w:rsid w:val="007044DA"/>
    <w:rsid w:val="00704F2D"/>
    <w:rsid w:val="00706433"/>
    <w:rsid w:val="00710A70"/>
    <w:rsid w:val="007111F7"/>
    <w:rsid w:val="00711F64"/>
    <w:rsid w:val="007129DA"/>
    <w:rsid w:val="00713B00"/>
    <w:rsid w:val="00714425"/>
    <w:rsid w:val="0071541B"/>
    <w:rsid w:val="00715E16"/>
    <w:rsid w:val="007163D9"/>
    <w:rsid w:val="00716C86"/>
    <w:rsid w:val="00720B1F"/>
    <w:rsid w:val="00720CC3"/>
    <w:rsid w:val="00720CE3"/>
    <w:rsid w:val="0072292D"/>
    <w:rsid w:val="007248E1"/>
    <w:rsid w:val="00726754"/>
    <w:rsid w:val="007271BB"/>
    <w:rsid w:val="007272E1"/>
    <w:rsid w:val="007278D4"/>
    <w:rsid w:val="00727DB4"/>
    <w:rsid w:val="00735429"/>
    <w:rsid w:val="0073667A"/>
    <w:rsid w:val="00737524"/>
    <w:rsid w:val="00737EA4"/>
    <w:rsid w:val="007402D6"/>
    <w:rsid w:val="007406C6"/>
    <w:rsid w:val="007416F8"/>
    <w:rsid w:val="0074415B"/>
    <w:rsid w:val="0074443F"/>
    <w:rsid w:val="00744598"/>
    <w:rsid w:val="0074575A"/>
    <w:rsid w:val="00747449"/>
    <w:rsid w:val="00747454"/>
    <w:rsid w:val="00747A5B"/>
    <w:rsid w:val="00753FB3"/>
    <w:rsid w:val="00754BDA"/>
    <w:rsid w:val="00756BEE"/>
    <w:rsid w:val="00757BD8"/>
    <w:rsid w:val="00764D41"/>
    <w:rsid w:val="00770EDB"/>
    <w:rsid w:val="007714AE"/>
    <w:rsid w:val="007742C8"/>
    <w:rsid w:val="00774E22"/>
    <w:rsid w:val="0077530E"/>
    <w:rsid w:val="00775448"/>
    <w:rsid w:val="00775ACA"/>
    <w:rsid w:val="00776639"/>
    <w:rsid w:val="00777624"/>
    <w:rsid w:val="00780CDF"/>
    <w:rsid w:val="00781053"/>
    <w:rsid w:val="007820C1"/>
    <w:rsid w:val="00782ABE"/>
    <w:rsid w:val="00782AD8"/>
    <w:rsid w:val="00782C71"/>
    <w:rsid w:val="00783662"/>
    <w:rsid w:val="007840C8"/>
    <w:rsid w:val="007840E0"/>
    <w:rsid w:val="007857B7"/>
    <w:rsid w:val="00790A9A"/>
    <w:rsid w:val="00791437"/>
    <w:rsid w:val="0079168E"/>
    <w:rsid w:val="007917D2"/>
    <w:rsid w:val="00791D76"/>
    <w:rsid w:val="00792512"/>
    <w:rsid w:val="00795638"/>
    <w:rsid w:val="007964BD"/>
    <w:rsid w:val="007A46F5"/>
    <w:rsid w:val="007A75BF"/>
    <w:rsid w:val="007B3688"/>
    <w:rsid w:val="007B6971"/>
    <w:rsid w:val="007B6D8E"/>
    <w:rsid w:val="007B729A"/>
    <w:rsid w:val="007C0916"/>
    <w:rsid w:val="007C2187"/>
    <w:rsid w:val="007C2774"/>
    <w:rsid w:val="007C3655"/>
    <w:rsid w:val="007C36DE"/>
    <w:rsid w:val="007C40A0"/>
    <w:rsid w:val="007C74E3"/>
    <w:rsid w:val="007C7AF1"/>
    <w:rsid w:val="007D1453"/>
    <w:rsid w:val="007D1EC7"/>
    <w:rsid w:val="007D2358"/>
    <w:rsid w:val="007D4A7E"/>
    <w:rsid w:val="007D50BB"/>
    <w:rsid w:val="007D5945"/>
    <w:rsid w:val="007D6DD3"/>
    <w:rsid w:val="007D7305"/>
    <w:rsid w:val="007E13E1"/>
    <w:rsid w:val="007E198E"/>
    <w:rsid w:val="007E296A"/>
    <w:rsid w:val="007E31A6"/>
    <w:rsid w:val="007E5225"/>
    <w:rsid w:val="007E58E3"/>
    <w:rsid w:val="007E62BA"/>
    <w:rsid w:val="007E6F99"/>
    <w:rsid w:val="007F18BF"/>
    <w:rsid w:val="007F3BE1"/>
    <w:rsid w:val="007F3C37"/>
    <w:rsid w:val="007F5BF4"/>
    <w:rsid w:val="007F69A8"/>
    <w:rsid w:val="00800A0A"/>
    <w:rsid w:val="008027AE"/>
    <w:rsid w:val="0080684E"/>
    <w:rsid w:val="008107C6"/>
    <w:rsid w:val="00814967"/>
    <w:rsid w:val="00814BD9"/>
    <w:rsid w:val="00815A4C"/>
    <w:rsid w:val="00816060"/>
    <w:rsid w:val="00817837"/>
    <w:rsid w:val="00821852"/>
    <w:rsid w:val="008235F8"/>
    <w:rsid w:val="00830573"/>
    <w:rsid w:val="00830BDE"/>
    <w:rsid w:val="00830F4D"/>
    <w:rsid w:val="00835060"/>
    <w:rsid w:val="00840FD6"/>
    <w:rsid w:val="0084131A"/>
    <w:rsid w:val="00843C0E"/>
    <w:rsid w:val="00844A11"/>
    <w:rsid w:val="008457CA"/>
    <w:rsid w:val="00846372"/>
    <w:rsid w:val="00846E03"/>
    <w:rsid w:val="00847E1A"/>
    <w:rsid w:val="00851486"/>
    <w:rsid w:val="00852357"/>
    <w:rsid w:val="00854814"/>
    <w:rsid w:val="00854BF8"/>
    <w:rsid w:val="00856827"/>
    <w:rsid w:val="00857779"/>
    <w:rsid w:val="00860097"/>
    <w:rsid w:val="00860230"/>
    <w:rsid w:val="008604A1"/>
    <w:rsid w:val="00860E54"/>
    <w:rsid w:val="00861D4B"/>
    <w:rsid w:val="00863BE4"/>
    <w:rsid w:val="00863F36"/>
    <w:rsid w:val="00865D2B"/>
    <w:rsid w:val="00866317"/>
    <w:rsid w:val="008703E6"/>
    <w:rsid w:val="0087138D"/>
    <w:rsid w:val="008713D8"/>
    <w:rsid w:val="008737B6"/>
    <w:rsid w:val="00875490"/>
    <w:rsid w:val="00876360"/>
    <w:rsid w:val="00880529"/>
    <w:rsid w:val="008808C5"/>
    <w:rsid w:val="008810BE"/>
    <w:rsid w:val="00884ED6"/>
    <w:rsid w:val="0088764C"/>
    <w:rsid w:val="008876CF"/>
    <w:rsid w:val="008919B1"/>
    <w:rsid w:val="00894A82"/>
    <w:rsid w:val="008A03EB"/>
    <w:rsid w:val="008A21DD"/>
    <w:rsid w:val="008A2681"/>
    <w:rsid w:val="008A3542"/>
    <w:rsid w:val="008A612D"/>
    <w:rsid w:val="008A6AE7"/>
    <w:rsid w:val="008B2A0E"/>
    <w:rsid w:val="008B3E99"/>
    <w:rsid w:val="008B489D"/>
    <w:rsid w:val="008B516F"/>
    <w:rsid w:val="008B51D5"/>
    <w:rsid w:val="008C0E32"/>
    <w:rsid w:val="008C1A56"/>
    <w:rsid w:val="008C245C"/>
    <w:rsid w:val="008C2528"/>
    <w:rsid w:val="008C26B4"/>
    <w:rsid w:val="008C3721"/>
    <w:rsid w:val="008C4C4A"/>
    <w:rsid w:val="008C57CE"/>
    <w:rsid w:val="008C58CC"/>
    <w:rsid w:val="008C730E"/>
    <w:rsid w:val="008D1C4A"/>
    <w:rsid w:val="008D227F"/>
    <w:rsid w:val="008D40A5"/>
    <w:rsid w:val="008D4DDA"/>
    <w:rsid w:val="008E0E1B"/>
    <w:rsid w:val="008E323A"/>
    <w:rsid w:val="008E3494"/>
    <w:rsid w:val="008E4573"/>
    <w:rsid w:val="008E4F90"/>
    <w:rsid w:val="008E591C"/>
    <w:rsid w:val="008E6CF1"/>
    <w:rsid w:val="008E7A40"/>
    <w:rsid w:val="008F0EA6"/>
    <w:rsid w:val="008F33A2"/>
    <w:rsid w:val="008F5B2D"/>
    <w:rsid w:val="0090090E"/>
    <w:rsid w:val="009012FE"/>
    <w:rsid w:val="0090164C"/>
    <w:rsid w:val="00901C34"/>
    <w:rsid w:val="00901F94"/>
    <w:rsid w:val="00904097"/>
    <w:rsid w:val="0090597A"/>
    <w:rsid w:val="00905A0A"/>
    <w:rsid w:val="0091183E"/>
    <w:rsid w:val="00911965"/>
    <w:rsid w:val="009126C3"/>
    <w:rsid w:val="0091478C"/>
    <w:rsid w:val="00915B2B"/>
    <w:rsid w:val="0091661D"/>
    <w:rsid w:val="009175A4"/>
    <w:rsid w:val="009222AC"/>
    <w:rsid w:val="00922F6D"/>
    <w:rsid w:val="00924BBC"/>
    <w:rsid w:val="00924DEE"/>
    <w:rsid w:val="0092510B"/>
    <w:rsid w:val="00925C54"/>
    <w:rsid w:val="009263D4"/>
    <w:rsid w:val="0092706C"/>
    <w:rsid w:val="009271D2"/>
    <w:rsid w:val="009271E4"/>
    <w:rsid w:val="00930850"/>
    <w:rsid w:val="00931FA5"/>
    <w:rsid w:val="00934405"/>
    <w:rsid w:val="009346BA"/>
    <w:rsid w:val="00934C5A"/>
    <w:rsid w:val="009367C5"/>
    <w:rsid w:val="0093681F"/>
    <w:rsid w:val="00936DA1"/>
    <w:rsid w:val="0094052A"/>
    <w:rsid w:val="00941CB1"/>
    <w:rsid w:val="00941EFE"/>
    <w:rsid w:val="00943794"/>
    <w:rsid w:val="00944F73"/>
    <w:rsid w:val="00945518"/>
    <w:rsid w:val="00947651"/>
    <w:rsid w:val="00947A5F"/>
    <w:rsid w:val="00950322"/>
    <w:rsid w:val="0095040E"/>
    <w:rsid w:val="0095090F"/>
    <w:rsid w:val="00950F42"/>
    <w:rsid w:val="009533DA"/>
    <w:rsid w:val="009539D5"/>
    <w:rsid w:val="00954B6B"/>
    <w:rsid w:val="0095684F"/>
    <w:rsid w:val="00956A44"/>
    <w:rsid w:val="009621DC"/>
    <w:rsid w:val="009653BC"/>
    <w:rsid w:val="009660AC"/>
    <w:rsid w:val="00966BFA"/>
    <w:rsid w:val="00966D15"/>
    <w:rsid w:val="0096784E"/>
    <w:rsid w:val="00967B01"/>
    <w:rsid w:val="00970568"/>
    <w:rsid w:val="009711AF"/>
    <w:rsid w:val="0097379D"/>
    <w:rsid w:val="00975B5D"/>
    <w:rsid w:val="00977A29"/>
    <w:rsid w:val="009800C7"/>
    <w:rsid w:val="00981CE7"/>
    <w:rsid w:val="00982735"/>
    <w:rsid w:val="00984156"/>
    <w:rsid w:val="00984514"/>
    <w:rsid w:val="00985263"/>
    <w:rsid w:val="00985264"/>
    <w:rsid w:val="00986C8C"/>
    <w:rsid w:val="00986D13"/>
    <w:rsid w:val="0098785A"/>
    <w:rsid w:val="009909AC"/>
    <w:rsid w:val="00990D31"/>
    <w:rsid w:val="00992FFB"/>
    <w:rsid w:val="00993883"/>
    <w:rsid w:val="00994069"/>
    <w:rsid w:val="009948E4"/>
    <w:rsid w:val="0099604E"/>
    <w:rsid w:val="009970CD"/>
    <w:rsid w:val="009A02B7"/>
    <w:rsid w:val="009A3D00"/>
    <w:rsid w:val="009A41C3"/>
    <w:rsid w:val="009A4F2C"/>
    <w:rsid w:val="009A7034"/>
    <w:rsid w:val="009B2B01"/>
    <w:rsid w:val="009B3225"/>
    <w:rsid w:val="009B4E1C"/>
    <w:rsid w:val="009C2D2D"/>
    <w:rsid w:val="009C4119"/>
    <w:rsid w:val="009C5E62"/>
    <w:rsid w:val="009C7830"/>
    <w:rsid w:val="009D287A"/>
    <w:rsid w:val="009D2F21"/>
    <w:rsid w:val="009D4241"/>
    <w:rsid w:val="009D4CFB"/>
    <w:rsid w:val="009D7424"/>
    <w:rsid w:val="009D7AD9"/>
    <w:rsid w:val="009E2FB9"/>
    <w:rsid w:val="009E3D94"/>
    <w:rsid w:val="009E5BA8"/>
    <w:rsid w:val="009E6C20"/>
    <w:rsid w:val="009F05C9"/>
    <w:rsid w:val="009F4220"/>
    <w:rsid w:val="009F497E"/>
    <w:rsid w:val="009F7865"/>
    <w:rsid w:val="00A00F00"/>
    <w:rsid w:val="00A02B22"/>
    <w:rsid w:val="00A0497C"/>
    <w:rsid w:val="00A0762E"/>
    <w:rsid w:val="00A077D3"/>
    <w:rsid w:val="00A08611"/>
    <w:rsid w:val="00A100D2"/>
    <w:rsid w:val="00A11BFC"/>
    <w:rsid w:val="00A122A0"/>
    <w:rsid w:val="00A12A8F"/>
    <w:rsid w:val="00A1327F"/>
    <w:rsid w:val="00A141D2"/>
    <w:rsid w:val="00A14C75"/>
    <w:rsid w:val="00A155DB"/>
    <w:rsid w:val="00A21CB8"/>
    <w:rsid w:val="00A227C1"/>
    <w:rsid w:val="00A22CEA"/>
    <w:rsid w:val="00A2367F"/>
    <w:rsid w:val="00A260AD"/>
    <w:rsid w:val="00A26D6D"/>
    <w:rsid w:val="00A311EC"/>
    <w:rsid w:val="00A319D4"/>
    <w:rsid w:val="00A32502"/>
    <w:rsid w:val="00A347ED"/>
    <w:rsid w:val="00A34C49"/>
    <w:rsid w:val="00A350E0"/>
    <w:rsid w:val="00A373D8"/>
    <w:rsid w:val="00A37457"/>
    <w:rsid w:val="00A40144"/>
    <w:rsid w:val="00A43124"/>
    <w:rsid w:val="00A46326"/>
    <w:rsid w:val="00A472E5"/>
    <w:rsid w:val="00A47C58"/>
    <w:rsid w:val="00A50288"/>
    <w:rsid w:val="00A513AD"/>
    <w:rsid w:val="00A51E2F"/>
    <w:rsid w:val="00A53048"/>
    <w:rsid w:val="00A55734"/>
    <w:rsid w:val="00A60C6A"/>
    <w:rsid w:val="00A62424"/>
    <w:rsid w:val="00A637D6"/>
    <w:rsid w:val="00A63C87"/>
    <w:rsid w:val="00A71393"/>
    <w:rsid w:val="00A71C3B"/>
    <w:rsid w:val="00A72630"/>
    <w:rsid w:val="00A734EB"/>
    <w:rsid w:val="00A7418F"/>
    <w:rsid w:val="00A7571E"/>
    <w:rsid w:val="00A76F95"/>
    <w:rsid w:val="00A812A6"/>
    <w:rsid w:val="00A82EF2"/>
    <w:rsid w:val="00A846E7"/>
    <w:rsid w:val="00A857B6"/>
    <w:rsid w:val="00A866B1"/>
    <w:rsid w:val="00A87BBB"/>
    <w:rsid w:val="00A937F4"/>
    <w:rsid w:val="00A971E7"/>
    <w:rsid w:val="00AA1CD5"/>
    <w:rsid w:val="00AA3DA3"/>
    <w:rsid w:val="00AA6C3C"/>
    <w:rsid w:val="00AA6F0B"/>
    <w:rsid w:val="00AB0325"/>
    <w:rsid w:val="00AB1FFE"/>
    <w:rsid w:val="00AB2C3E"/>
    <w:rsid w:val="00AB363E"/>
    <w:rsid w:val="00AB38F6"/>
    <w:rsid w:val="00AB3A53"/>
    <w:rsid w:val="00AB3FC9"/>
    <w:rsid w:val="00AB4827"/>
    <w:rsid w:val="00AB5015"/>
    <w:rsid w:val="00AB56E8"/>
    <w:rsid w:val="00AB75F3"/>
    <w:rsid w:val="00AC0183"/>
    <w:rsid w:val="00AC072E"/>
    <w:rsid w:val="00AC0AF9"/>
    <w:rsid w:val="00AC0B9F"/>
    <w:rsid w:val="00AC24CF"/>
    <w:rsid w:val="00AC4FB4"/>
    <w:rsid w:val="00AD0C6C"/>
    <w:rsid w:val="00AD34C7"/>
    <w:rsid w:val="00AD4F88"/>
    <w:rsid w:val="00AD55EB"/>
    <w:rsid w:val="00AD58F4"/>
    <w:rsid w:val="00AE063C"/>
    <w:rsid w:val="00AE08D1"/>
    <w:rsid w:val="00AE4A98"/>
    <w:rsid w:val="00AE6F17"/>
    <w:rsid w:val="00AE7811"/>
    <w:rsid w:val="00AF00FC"/>
    <w:rsid w:val="00AF2138"/>
    <w:rsid w:val="00AF2AA2"/>
    <w:rsid w:val="00AF4271"/>
    <w:rsid w:val="00AF42A7"/>
    <w:rsid w:val="00AF49D4"/>
    <w:rsid w:val="00AF4FF5"/>
    <w:rsid w:val="00AF71EC"/>
    <w:rsid w:val="00B00A85"/>
    <w:rsid w:val="00B00E63"/>
    <w:rsid w:val="00B03763"/>
    <w:rsid w:val="00B06EA9"/>
    <w:rsid w:val="00B12A10"/>
    <w:rsid w:val="00B12C53"/>
    <w:rsid w:val="00B15996"/>
    <w:rsid w:val="00B16DEB"/>
    <w:rsid w:val="00B178D7"/>
    <w:rsid w:val="00B20FDD"/>
    <w:rsid w:val="00B2188E"/>
    <w:rsid w:val="00B235A9"/>
    <w:rsid w:val="00B25B5A"/>
    <w:rsid w:val="00B26B1F"/>
    <w:rsid w:val="00B308C6"/>
    <w:rsid w:val="00B3184F"/>
    <w:rsid w:val="00B34271"/>
    <w:rsid w:val="00B352F6"/>
    <w:rsid w:val="00B3710C"/>
    <w:rsid w:val="00B37EC8"/>
    <w:rsid w:val="00B4156C"/>
    <w:rsid w:val="00B429EA"/>
    <w:rsid w:val="00B454A3"/>
    <w:rsid w:val="00B461F5"/>
    <w:rsid w:val="00B47F88"/>
    <w:rsid w:val="00B52C2E"/>
    <w:rsid w:val="00B548EF"/>
    <w:rsid w:val="00B5709B"/>
    <w:rsid w:val="00B5739D"/>
    <w:rsid w:val="00B61534"/>
    <w:rsid w:val="00B61593"/>
    <w:rsid w:val="00B6182D"/>
    <w:rsid w:val="00B61C8A"/>
    <w:rsid w:val="00B64119"/>
    <w:rsid w:val="00B662B5"/>
    <w:rsid w:val="00B71155"/>
    <w:rsid w:val="00B72EA6"/>
    <w:rsid w:val="00B75352"/>
    <w:rsid w:val="00B756EA"/>
    <w:rsid w:val="00B76EA7"/>
    <w:rsid w:val="00B77FC5"/>
    <w:rsid w:val="00B81DD7"/>
    <w:rsid w:val="00B81FBC"/>
    <w:rsid w:val="00B8231F"/>
    <w:rsid w:val="00B8531C"/>
    <w:rsid w:val="00B86CD8"/>
    <w:rsid w:val="00B86F00"/>
    <w:rsid w:val="00B87967"/>
    <w:rsid w:val="00B90BC7"/>
    <w:rsid w:val="00B91140"/>
    <w:rsid w:val="00B93445"/>
    <w:rsid w:val="00B9704D"/>
    <w:rsid w:val="00B97881"/>
    <w:rsid w:val="00BA2409"/>
    <w:rsid w:val="00BB1875"/>
    <w:rsid w:val="00BB21CA"/>
    <w:rsid w:val="00BB5832"/>
    <w:rsid w:val="00BB61D9"/>
    <w:rsid w:val="00BB6445"/>
    <w:rsid w:val="00BB68CB"/>
    <w:rsid w:val="00BB7058"/>
    <w:rsid w:val="00BC1510"/>
    <w:rsid w:val="00BC1A64"/>
    <w:rsid w:val="00BC5078"/>
    <w:rsid w:val="00BC6841"/>
    <w:rsid w:val="00BC7682"/>
    <w:rsid w:val="00BD0EB8"/>
    <w:rsid w:val="00BD1F91"/>
    <w:rsid w:val="00BD3D4C"/>
    <w:rsid w:val="00BE07B0"/>
    <w:rsid w:val="00BE0B14"/>
    <w:rsid w:val="00BE391B"/>
    <w:rsid w:val="00BE53AC"/>
    <w:rsid w:val="00BE6947"/>
    <w:rsid w:val="00BE7171"/>
    <w:rsid w:val="00BF17F5"/>
    <w:rsid w:val="00BF19FE"/>
    <w:rsid w:val="00BF2DDF"/>
    <w:rsid w:val="00BF3B3F"/>
    <w:rsid w:val="00C00106"/>
    <w:rsid w:val="00C00C91"/>
    <w:rsid w:val="00C05AAB"/>
    <w:rsid w:val="00C062F4"/>
    <w:rsid w:val="00C06C69"/>
    <w:rsid w:val="00C06F29"/>
    <w:rsid w:val="00C10624"/>
    <w:rsid w:val="00C10C1E"/>
    <w:rsid w:val="00C1131B"/>
    <w:rsid w:val="00C1226A"/>
    <w:rsid w:val="00C130EC"/>
    <w:rsid w:val="00C22260"/>
    <w:rsid w:val="00C22C21"/>
    <w:rsid w:val="00C23EF5"/>
    <w:rsid w:val="00C25153"/>
    <w:rsid w:val="00C255A9"/>
    <w:rsid w:val="00C2675E"/>
    <w:rsid w:val="00C26ED7"/>
    <w:rsid w:val="00C30180"/>
    <w:rsid w:val="00C3109F"/>
    <w:rsid w:val="00C32E0C"/>
    <w:rsid w:val="00C346CB"/>
    <w:rsid w:val="00C359B0"/>
    <w:rsid w:val="00C35A54"/>
    <w:rsid w:val="00C40D5F"/>
    <w:rsid w:val="00C417A6"/>
    <w:rsid w:val="00C441AC"/>
    <w:rsid w:val="00C471C7"/>
    <w:rsid w:val="00C475F7"/>
    <w:rsid w:val="00C47CFC"/>
    <w:rsid w:val="00C50977"/>
    <w:rsid w:val="00C509DD"/>
    <w:rsid w:val="00C53229"/>
    <w:rsid w:val="00C56F2D"/>
    <w:rsid w:val="00C57541"/>
    <w:rsid w:val="00C60320"/>
    <w:rsid w:val="00C60F5A"/>
    <w:rsid w:val="00C621E4"/>
    <w:rsid w:val="00C628B2"/>
    <w:rsid w:val="00C62D72"/>
    <w:rsid w:val="00C64FC1"/>
    <w:rsid w:val="00C65A3F"/>
    <w:rsid w:val="00C66EE6"/>
    <w:rsid w:val="00C70366"/>
    <w:rsid w:val="00C74C94"/>
    <w:rsid w:val="00C76EA7"/>
    <w:rsid w:val="00C81EC7"/>
    <w:rsid w:val="00C81F26"/>
    <w:rsid w:val="00C833FD"/>
    <w:rsid w:val="00C83739"/>
    <w:rsid w:val="00C87141"/>
    <w:rsid w:val="00C87512"/>
    <w:rsid w:val="00C90C4F"/>
    <w:rsid w:val="00C912B4"/>
    <w:rsid w:val="00C92E5B"/>
    <w:rsid w:val="00C93BA7"/>
    <w:rsid w:val="00C94B24"/>
    <w:rsid w:val="00C97203"/>
    <w:rsid w:val="00CA04B6"/>
    <w:rsid w:val="00CA059E"/>
    <w:rsid w:val="00CA12D1"/>
    <w:rsid w:val="00CA1526"/>
    <w:rsid w:val="00CA4C66"/>
    <w:rsid w:val="00CA58BB"/>
    <w:rsid w:val="00CA5A24"/>
    <w:rsid w:val="00CA6F75"/>
    <w:rsid w:val="00CB27BA"/>
    <w:rsid w:val="00CB5A28"/>
    <w:rsid w:val="00CB5E48"/>
    <w:rsid w:val="00CB615B"/>
    <w:rsid w:val="00CC49CD"/>
    <w:rsid w:val="00CC4B94"/>
    <w:rsid w:val="00CC658F"/>
    <w:rsid w:val="00CD0871"/>
    <w:rsid w:val="00CD0A5A"/>
    <w:rsid w:val="00CD0FCB"/>
    <w:rsid w:val="00CD1C4B"/>
    <w:rsid w:val="00CD3301"/>
    <w:rsid w:val="00CD4FD4"/>
    <w:rsid w:val="00CD63D3"/>
    <w:rsid w:val="00CD668C"/>
    <w:rsid w:val="00CE0856"/>
    <w:rsid w:val="00CE1581"/>
    <w:rsid w:val="00CE2681"/>
    <w:rsid w:val="00CE2E8F"/>
    <w:rsid w:val="00CE3C22"/>
    <w:rsid w:val="00CE5720"/>
    <w:rsid w:val="00CE5EB1"/>
    <w:rsid w:val="00CE7698"/>
    <w:rsid w:val="00CF3DF3"/>
    <w:rsid w:val="00CF4488"/>
    <w:rsid w:val="00CF485E"/>
    <w:rsid w:val="00CF4A12"/>
    <w:rsid w:val="00CF518A"/>
    <w:rsid w:val="00CF653A"/>
    <w:rsid w:val="00CF6E91"/>
    <w:rsid w:val="00CF71F8"/>
    <w:rsid w:val="00D001CD"/>
    <w:rsid w:val="00D01511"/>
    <w:rsid w:val="00D0274A"/>
    <w:rsid w:val="00D02D81"/>
    <w:rsid w:val="00D0356A"/>
    <w:rsid w:val="00D03FDF"/>
    <w:rsid w:val="00D05CD3"/>
    <w:rsid w:val="00D06075"/>
    <w:rsid w:val="00D0665C"/>
    <w:rsid w:val="00D07CE8"/>
    <w:rsid w:val="00D11012"/>
    <w:rsid w:val="00D145C9"/>
    <w:rsid w:val="00D14B17"/>
    <w:rsid w:val="00D15F7A"/>
    <w:rsid w:val="00D20D11"/>
    <w:rsid w:val="00D239FA"/>
    <w:rsid w:val="00D24D6D"/>
    <w:rsid w:val="00D302C3"/>
    <w:rsid w:val="00D3070E"/>
    <w:rsid w:val="00D3193F"/>
    <w:rsid w:val="00D32AA1"/>
    <w:rsid w:val="00D34366"/>
    <w:rsid w:val="00D347E9"/>
    <w:rsid w:val="00D35526"/>
    <w:rsid w:val="00D3688D"/>
    <w:rsid w:val="00D408A7"/>
    <w:rsid w:val="00D4115E"/>
    <w:rsid w:val="00D4242D"/>
    <w:rsid w:val="00D429FF"/>
    <w:rsid w:val="00D42E12"/>
    <w:rsid w:val="00D430EA"/>
    <w:rsid w:val="00D4734E"/>
    <w:rsid w:val="00D47EB7"/>
    <w:rsid w:val="00D51E8E"/>
    <w:rsid w:val="00D55ED8"/>
    <w:rsid w:val="00D561BD"/>
    <w:rsid w:val="00D56E01"/>
    <w:rsid w:val="00D57B01"/>
    <w:rsid w:val="00D6014A"/>
    <w:rsid w:val="00D604BF"/>
    <w:rsid w:val="00D60A64"/>
    <w:rsid w:val="00D60B62"/>
    <w:rsid w:val="00D62D24"/>
    <w:rsid w:val="00D62E4A"/>
    <w:rsid w:val="00D63DC1"/>
    <w:rsid w:val="00D63FDE"/>
    <w:rsid w:val="00D6565A"/>
    <w:rsid w:val="00D65E56"/>
    <w:rsid w:val="00D66B7C"/>
    <w:rsid w:val="00D674FB"/>
    <w:rsid w:val="00D67B47"/>
    <w:rsid w:val="00D700EC"/>
    <w:rsid w:val="00D7110B"/>
    <w:rsid w:val="00D72085"/>
    <w:rsid w:val="00D73467"/>
    <w:rsid w:val="00D7579B"/>
    <w:rsid w:val="00D75A25"/>
    <w:rsid w:val="00D7729B"/>
    <w:rsid w:val="00D8138E"/>
    <w:rsid w:val="00D815CD"/>
    <w:rsid w:val="00D81BE2"/>
    <w:rsid w:val="00D82295"/>
    <w:rsid w:val="00D83781"/>
    <w:rsid w:val="00D83893"/>
    <w:rsid w:val="00D84842"/>
    <w:rsid w:val="00D85333"/>
    <w:rsid w:val="00D86676"/>
    <w:rsid w:val="00D90621"/>
    <w:rsid w:val="00D906D7"/>
    <w:rsid w:val="00D915BD"/>
    <w:rsid w:val="00D932F1"/>
    <w:rsid w:val="00D948CE"/>
    <w:rsid w:val="00D94C5C"/>
    <w:rsid w:val="00D97721"/>
    <w:rsid w:val="00DA03F6"/>
    <w:rsid w:val="00DA22CE"/>
    <w:rsid w:val="00DA2D1B"/>
    <w:rsid w:val="00DA4359"/>
    <w:rsid w:val="00DA439F"/>
    <w:rsid w:val="00DA4B11"/>
    <w:rsid w:val="00DA4E88"/>
    <w:rsid w:val="00DA5C51"/>
    <w:rsid w:val="00DA5D27"/>
    <w:rsid w:val="00DA790F"/>
    <w:rsid w:val="00DA7B3E"/>
    <w:rsid w:val="00DB0EED"/>
    <w:rsid w:val="00DB6C17"/>
    <w:rsid w:val="00DC05F4"/>
    <w:rsid w:val="00DC1CC2"/>
    <w:rsid w:val="00DC24CC"/>
    <w:rsid w:val="00DC358E"/>
    <w:rsid w:val="00DC3FEE"/>
    <w:rsid w:val="00DC44C8"/>
    <w:rsid w:val="00DC5766"/>
    <w:rsid w:val="00DC58B6"/>
    <w:rsid w:val="00DD15D3"/>
    <w:rsid w:val="00DD2B7F"/>
    <w:rsid w:val="00DD6DF2"/>
    <w:rsid w:val="00DD6E8B"/>
    <w:rsid w:val="00DD796A"/>
    <w:rsid w:val="00DD7E72"/>
    <w:rsid w:val="00DE0006"/>
    <w:rsid w:val="00DE0C7B"/>
    <w:rsid w:val="00DE2C35"/>
    <w:rsid w:val="00DE446A"/>
    <w:rsid w:val="00DE45F7"/>
    <w:rsid w:val="00DE4C0F"/>
    <w:rsid w:val="00DE4DF3"/>
    <w:rsid w:val="00DE52FC"/>
    <w:rsid w:val="00DE6259"/>
    <w:rsid w:val="00DF3335"/>
    <w:rsid w:val="00DF7F71"/>
    <w:rsid w:val="00E0022A"/>
    <w:rsid w:val="00E018D5"/>
    <w:rsid w:val="00E02B36"/>
    <w:rsid w:val="00E02D0A"/>
    <w:rsid w:val="00E05A22"/>
    <w:rsid w:val="00E05D10"/>
    <w:rsid w:val="00E0618F"/>
    <w:rsid w:val="00E069F9"/>
    <w:rsid w:val="00E10498"/>
    <w:rsid w:val="00E104B4"/>
    <w:rsid w:val="00E1212D"/>
    <w:rsid w:val="00E146C3"/>
    <w:rsid w:val="00E1612A"/>
    <w:rsid w:val="00E16A63"/>
    <w:rsid w:val="00E17C4E"/>
    <w:rsid w:val="00E21C19"/>
    <w:rsid w:val="00E25D8F"/>
    <w:rsid w:val="00E27808"/>
    <w:rsid w:val="00E30163"/>
    <w:rsid w:val="00E31D35"/>
    <w:rsid w:val="00E328FC"/>
    <w:rsid w:val="00E3306D"/>
    <w:rsid w:val="00E3352F"/>
    <w:rsid w:val="00E33D4C"/>
    <w:rsid w:val="00E352EB"/>
    <w:rsid w:val="00E37094"/>
    <w:rsid w:val="00E40C26"/>
    <w:rsid w:val="00E40CEC"/>
    <w:rsid w:val="00E43606"/>
    <w:rsid w:val="00E4595C"/>
    <w:rsid w:val="00E46C31"/>
    <w:rsid w:val="00E46FFF"/>
    <w:rsid w:val="00E474D0"/>
    <w:rsid w:val="00E478F5"/>
    <w:rsid w:val="00E51F15"/>
    <w:rsid w:val="00E52EAD"/>
    <w:rsid w:val="00E53601"/>
    <w:rsid w:val="00E54855"/>
    <w:rsid w:val="00E56B84"/>
    <w:rsid w:val="00E57E27"/>
    <w:rsid w:val="00E6218D"/>
    <w:rsid w:val="00E629BE"/>
    <w:rsid w:val="00E6600F"/>
    <w:rsid w:val="00E6612A"/>
    <w:rsid w:val="00E66A4C"/>
    <w:rsid w:val="00E7054F"/>
    <w:rsid w:val="00E7493B"/>
    <w:rsid w:val="00E8028D"/>
    <w:rsid w:val="00E80DFA"/>
    <w:rsid w:val="00E81918"/>
    <w:rsid w:val="00E8290C"/>
    <w:rsid w:val="00E82D5D"/>
    <w:rsid w:val="00E82E15"/>
    <w:rsid w:val="00E8436F"/>
    <w:rsid w:val="00E84662"/>
    <w:rsid w:val="00E848C7"/>
    <w:rsid w:val="00E85D2D"/>
    <w:rsid w:val="00E87E55"/>
    <w:rsid w:val="00E90721"/>
    <w:rsid w:val="00E9522D"/>
    <w:rsid w:val="00E97EB9"/>
    <w:rsid w:val="00EA0CF0"/>
    <w:rsid w:val="00EA12A5"/>
    <w:rsid w:val="00EA1381"/>
    <w:rsid w:val="00EA42C6"/>
    <w:rsid w:val="00EB037E"/>
    <w:rsid w:val="00EB107E"/>
    <w:rsid w:val="00EB116C"/>
    <w:rsid w:val="00EB29F5"/>
    <w:rsid w:val="00EB35B2"/>
    <w:rsid w:val="00EB53F3"/>
    <w:rsid w:val="00EB7195"/>
    <w:rsid w:val="00EC1592"/>
    <w:rsid w:val="00EC2110"/>
    <w:rsid w:val="00EC32E3"/>
    <w:rsid w:val="00EC3B7D"/>
    <w:rsid w:val="00EC774C"/>
    <w:rsid w:val="00ED1096"/>
    <w:rsid w:val="00ED398F"/>
    <w:rsid w:val="00ED4835"/>
    <w:rsid w:val="00ED515F"/>
    <w:rsid w:val="00ED55D4"/>
    <w:rsid w:val="00ED5A7A"/>
    <w:rsid w:val="00ED5C82"/>
    <w:rsid w:val="00ED6418"/>
    <w:rsid w:val="00ED7141"/>
    <w:rsid w:val="00ED73A2"/>
    <w:rsid w:val="00ED7EC6"/>
    <w:rsid w:val="00EE3365"/>
    <w:rsid w:val="00EE3BF8"/>
    <w:rsid w:val="00EE49E7"/>
    <w:rsid w:val="00EE4BA4"/>
    <w:rsid w:val="00EE5113"/>
    <w:rsid w:val="00EE58DD"/>
    <w:rsid w:val="00EF0785"/>
    <w:rsid w:val="00EF07F3"/>
    <w:rsid w:val="00EF54C2"/>
    <w:rsid w:val="00EF5C23"/>
    <w:rsid w:val="00EF6697"/>
    <w:rsid w:val="00EF6A85"/>
    <w:rsid w:val="00F03442"/>
    <w:rsid w:val="00F036E3"/>
    <w:rsid w:val="00F05899"/>
    <w:rsid w:val="00F05AB2"/>
    <w:rsid w:val="00F07738"/>
    <w:rsid w:val="00F10728"/>
    <w:rsid w:val="00F12616"/>
    <w:rsid w:val="00F14C4B"/>
    <w:rsid w:val="00F161DA"/>
    <w:rsid w:val="00F172A7"/>
    <w:rsid w:val="00F25299"/>
    <w:rsid w:val="00F27C95"/>
    <w:rsid w:val="00F306A7"/>
    <w:rsid w:val="00F30E45"/>
    <w:rsid w:val="00F3314B"/>
    <w:rsid w:val="00F33BF3"/>
    <w:rsid w:val="00F33CBC"/>
    <w:rsid w:val="00F36F3D"/>
    <w:rsid w:val="00F37814"/>
    <w:rsid w:val="00F37DEA"/>
    <w:rsid w:val="00F44775"/>
    <w:rsid w:val="00F45222"/>
    <w:rsid w:val="00F50E69"/>
    <w:rsid w:val="00F51B64"/>
    <w:rsid w:val="00F55F49"/>
    <w:rsid w:val="00F56120"/>
    <w:rsid w:val="00F56AA0"/>
    <w:rsid w:val="00F57F02"/>
    <w:rsid w:val="00F64977"/>
    <w:rsid w:val="00F65BE2"/>
    <w:rsid w:val="00F6682D"/>
    <w:rsid w:val="00F66B44"/>
    <w:rsid w:val="00F66EB8"/>
    <w:rsid w:val="00F67674"/>
    <w:rsid w:val="00F7022F"/>
    <w:rsid w:val="00F70B87"/>
    <w:rsid w:val="00F72A19"/>
    <w:rsid w:val="00F72FB9"/>
    <w:rsid w:val="00F7353E"/>
    <w:rsid w:val="00F73844"/>
    <w:rsid w:val="00F742F2"/>
    <w:rsid w:val="00F756D3"/>
    <w:rsid w:val="00F75A1E"/>
    <w:rsid w:val="00F76DC9"/>
    <w:rsid w:val="00F77F3D"/>
    <w:rsid w:val="00F800BB"/>
    <w:rsid w:val="00F81ADF"/>
    <w:rsid w:val="00F8333A"/>
    <w:rsid w:val="00F83D64"/>
    <w:rsid w:val="00F85F1A"/>
    <w:rsid w:val="00F935F2"/>
    <w:rsid w:val="00F963F7"/>
    <w:rsid w:val="00F97F31"/>
    <w:rsid w:val="00FA009F"/>
    <w:rsid w:val="00FA0A5F"/>
    <w:rsid w:val="00FA2CEF"/>
    <w:rsid w:val="00FA3E90"/>
    <w:rsid w:val="00FA4523"/>
    <w:rsid w:val="00FA4EB6"/>
    <w:rsid w:val="00FA5640"/>
    <w:rsid w:val="00FA58FE"/>
    <w:rsid w:val="00FA7797"/>
    <w:rsid w:val="00FB0303"/>
    <w:rsid w:val="00FB0EE0"/>
    <w:rsid w:val="00FB1133"/>
    <w:rsid w:val="00FB48BD"/>
    <w:rsid w:val="00FB6537"/>
    <w:rsid w:val="00FB73D9"/>
    <w:rsid w:val="00FC0433"/>
    <w:rsid w:val="00FC0F5B"/>
    <w:rsid w:val="00FC1B56"/>
    <w:rsid w:val="00FC1D7C"/>
    <w:rsid w:val="00FC2A10"/>
    <w:rsid w:val="00FC2D57"/>
    <w:rsid w:val="00FC3382"/>
    <w:rsid w:val="00FC36C2"/>
    <w:rsid w:val="00FC533E"/>
    <w:rsid w:val="00FC7BB5"/>
    <w:rsid w:val="00FD0855"/>
    <w:rsid w:val="00FD1DDB"/>
    <w:rsid w:val="00FD2E35"/>
    <w:rsid w:val="00FD3F4C"/>
    <w:rsid w:val="00FD53B9"/>
    <w:rsid w:val="00FD7CCC"/>
    <w:rsid w:val="00FE0E1B"/>
    <w:rsid w:val="00FE1112"/>
    <w:rsid w:val="00FE1148"/>
    <w:rsid w:val="00FE163B"/>
    <w:rsid w:val="00FE24A6"/>
    <w:rsid w:val="00FE5D88"/>
    <w:rsid w:val="00FE65E4"/>
    <w:rsid w:val="00FE6727"/>
    <w:rsid w:val="00FF0A1D"/>
    <w:rsid w:val="00FF2FBB"/>
    <w:rsid w:val="00FF40AC"/>
    <w:rsid w:val="00FF527C"/>
    <w:rsid w:val="00FF660B"/>
    <w:rsid w:val="00FF6715"/>
    <w:rsid w:val="00FF6772"/>
    <w:rsid w:val="00FF6BCC"/>
    <w:rsid w:val="010FF73A"/>
    <w:rsid w:val="014206F9"/>
    <w:rsid w:val="014DD035"/>
    <w:rsid w:val="01B5FFA1"/>
    <w:rsid w:val="01C8E313"/>
    <w:rsid w:val="01DF3570"/>
    <w:rsid w:val="01F4A5DE"/>
    <w:rsid w:val="0230AC2E"/>
    <w:rsid w:val="023887DC"/>
    <w:rsid w:val="02658C08"/>
    <w:rsid w:val="028B04CC"/>
    <w:rsid w:val="02A7FC59"/>
    <w:rsid w:val="02AD31D3"/>
    <w:rsid w:val="037AC12E"/>
    <w:rsid w:val="03F44B99"/>
    <w:rsid w:val="04074308"/>
    <w:rsid w:val="0407DF72"/>
    <w:rsid w:val="04170C77"/>
    <w:rsid w:val="044C2705"/>
    <w:rsid w:val="04A87EE2"/>
    <w:rsid w:val="04BB0FD9"/>
    <w:rsid w:val="053B0609"/>
    <w:rsid w:val="0569F1EA"/>
    <w:rsid w:val="058BEE16"/>
    <w:rsid w:val="05A16210"/>
    <w:rsid w:val="076AE69E"/>
    <w:rsid w:val="07950D2D"/>
    <w:rsid w:val="07D2E60D"/>
    <w:rsid w:val="07FC5808"/>
    <w:rsid w:val="08785FA3"/>
    <w:rsid w:val="08C89049"/>
    <w:rsid w:val="09264599"/>
    <w:rsid w:val="09267212"/>
    <w:rsid w:val="093222A1"/>
    <w:rsid w:val="0959489B"/>
    <w:rsid w:val="09641668"/>
    <w:rsid w:val="09A1D87F"/>
    <w:rsid w:val="09DE1A95"/>
    <w:rsid w:val="0A119F70"/>
    <w:rsid w:val="0ADBD51D"/>
    <w:rsid w:val="0AE7C891"/>
    <w:rsid w:val="0B0924EE"/>
    <w:rsid w:val="0B412F7D"/>
    <w:rsid w:val="0B6C26F9"/>
    <w:rsid w:val="0B98466A"/>
    <w:rsid w:val="0BE407D9"/>
    <w:rsid w:val="0BE91F16"/>
    <w:rsid w:val="0CA80009"/>
    <w:rsid w:val="0CBCE949"/>
    <w:rsid w:val="0CCC668A"/>
    <w:rsid w:val="0CE65F9C"/>
    <w:rsid w:val="0CF08A98"/>
    <w:rsid w:val="0CF812C7"/>
    <w:rsid w:val="0CFC641F"/>
    <w:rsid w:val="0D53712F"/>
    <w:rsid w:val="0D9DD14E"/>
    <w:rsid w:val="0DC5FE03"/>
    <w:rsid w:val="0E29F3B5"/>
    <w:rsid w:val="0E786676"/>
    <w:rsid w:val="0E9BB1D0"/>
    <w:rsid w:val="0EBA2955"/>
    <w:rsid w:val="0EC416C5"/>
    <w:rsid w:val="0F0E4B90"/>
    <w:rsid w:val="0F1D91B3"/>
    <w:rsid w:val="0F22C914"/>
    <w:rsid w:val="0F323CB1"/>
    <w:rsid w:val="0F56C6C9"/>
    <w:rsid w:val="0F7F047F"/>
    <w:rsid w:val="0FA8F934"/>
    <w:rsid w:val="0FBF7976"/>
    <w:rsid w:val="0FDC5ED1"/>
    <w:rsid w:val="0FE19D2B"/>
    <w:rsid w:val="0FE95E87"/>
    <w:rsid w:val="106A14A7"/>
    <w:rsid w:val="10B94151"/>
    <w:rsid w:val="10D4791C"/>
    <w:rsid w:val="10F01830"/>
    <w:rsid w:val="10F93593"/>
    <w:rsid w:val="1117F313"/>
    <w:rsid w:val="11583C2B"/>
    <w:rsid w:val="11D952BB"/>
    <w:rsid w:val="120B5E1C"/>
    <w:rsid w:val="1258F6A0"/>
    <w:rsid w:val="128BF092"/>
    <w:rsid w:val="12A53E18"/>
    <w:rsid w:val="12AFC430"/>
    <w:rsid w:val="12E2A3F1"/>
    <w:rsid w:val="1378DDD2"/>
    <w:rsid w:val="1396DA36"/>
    <w:rsid w:val="1399A473"/>
    <w:rsid w:val="13B32A72"/>
    <w:rsid w:val="13C88004"/>
    <w:rsid w:val="13CA9F0D"/>
    <w:rsid w:val="13CB60FF"/>
    <w:rsid w:val="1404D776"/>
    <w:rsid w:val="140854B7"/>
    <w:rsid w:val="14155DD3"/>
    <w:rsid w:val="146A8A72"/>
    <w:rsid w:val="1470553B"/>
    <w:rsid w:val="1482638A"/>
    <w:rsid w:val="148E8368"/>
    <w:rsid w:val="14AFAFC4"/>
    <w:rsid w:val="1538B67A"/>
    <w:rsid w:val="153AF3FE"/>
    <w:rsid w:val="1551AFD9"/>
    <w:rsid w:val="156A6D8B"/>
    <w:rsid w:val="15877689"/>
    <w:rsid w:val="166550B6"/>
    <w:rsid w:val="1675355F"/>
    <w:rsid w:val="16801918"/>
    <w:rsid w:val="1742B19B"/>
    <w:rsid w:val="17596A5E"/>
    <w:rsid w:val="17CC2C9E"/>
    <w:rsid w:val="17DEA428"/>
    <w:rsid w:val="17E04D2A"/>
    <w:rsid w:val="1826B211"/>
    <w:rsid w:val="18806E45"/>
    <w:rsid w:val="18ED8B6D"/>
    <w:rsid w:val="18F11E73"/>
    <w:rsid w:val="19078A27"/>
    <w:rsid w:val="19160302"/>
    <w:rsid w:val="192ABB7B"/>
    <w:rsid w:val="192D20F0"/>
    <w:rsid w:val="19B4DEF5"/>
    <w:rsid w:val="19C05BAA"/>
    <w:rsid w:val="1A62ECDD"/>
    <w:rsid w:val="1AB45FD1"/>
    <w:rsid w:val="1ACF4C91"/>
    <w:rsid w:val="1AF34082"/>
    <w:rsid w:val="1B11BC2D"/>
    <w:rsid w:val="1B9ED521"/>
    <w:rsid w:val="1BED610B"/>
    <w:rsid w:val="1BF67874"/>
    <w:rsid w:val="1C15BEFB"/>
    <w:rsid w:val="1C2F6467"/>
    <w:rsid w:val="1C3F1464"/>
    <w:rsid w:val="1C4A08A0"/>
    <w:rsid w:val="1C5D3706"/>
    <w:rsid w:val="1CB014DE"/>
    <w:rsid w:val="1CD41A27"/>
    <w:rsid w:val="1DA848AF"/>
    <w:rsid w:val="1DB0B33E"/>
    <w:rsid w:val="1E538E43"/>
    <w:rsid w:val="1E70CCE4"/>
    <w:rsid w:val="1EAAECBB"/>
    <w:rsid w:val="1EDB7777"/>
    <w:rsid w:val="1F27AF7D"/>
    <w:rsid w:val="1F2F710B"/>
    <w:rsid w:val="1F38A80D"/>
    <w:rsid w:val="1FAFA299"/>
    <w:rsid w:val="1FCAD16D"/>
    <w:rsid w:val="1FCCC9BA"/>
    <w:rsid w:val="1FD51FAF"/>
    <w:rsid w:val="2021D03E"/>
    <w:rsid w:val="20239FFB"/>
    <w:rsid w:val="2029C6FF"/>
    <w:rsid w:val="20A62CB0"/>
    <w:rsid w:val="20D5D9E0"/>
    <w:rsid w:val="210E57DB"/>
    <w:rsid w:val="218E85E8"/>
    <w:rsid w:val="21A96A8C"/>
    <w:rsid w:val="21C3FABE"/>
    <w:rsid w:val="21DDEA09"/>
    <w:rsid w:val="21DE2409"/>
    <w:rsid w:val="21EB46D3"/>
    <w:rsid w:val="22034CF3"/>
    <w:rsid w:val="221D0FA1"/>
    <w:rsid w:val="2224932F"/>
    <w:rsid w:val="226158FE"/>
    <w:rsid w:val="2284DC8F"/>
    <w:rsid w:val="2353F912"/>
    <w:rsid w:val="23B62568"/>
    <w:rsid w:val="241EFB9C"/>
    <w:rsid w:val="245C343F"/>
    <w:rsid w:val="24A5406C"/>
    <w:rsid w:val="25079070"/>
    <w:rsid w:val="2529962F"/>
    <w:rsid w:val="25350A62"/>
    <w:rsid w:val="25535DA2"/>
    <w:rsid w:val="25566CA0"/>
    <w:rsid w:val="2576FB69"/>
    <w:rsid w:val="25D58424"/>
    <w:rsid w:val="2609067B"/>
    <w:rsid w:val="26A9F9BE"/>
    <w:rsid w:val="27071764"/>
    <w:rsid w:val="270ED1BA"/>
    <w:rsid w:val="2715B216"/>
    <w:rsid w:val="273ADC86"/>
    <w:rsid w:val="273F38BD"/>
    <w:rsid w:val="2757BD77"/>
    <w:rsid w:val="27609A8D"/>
    <w:rsid w:val="27E2CF56"/>
    <w:rsid w:val="2800D844"/>
    <w:rsid w:val="281E7C4E"/>
    <w:rsid w:val="2858E66A"/>
    <w:rsid w:val="28D8C8A7"/>
    <w:rsid w:val="28E71C55"/>
    <w:rsid w:val="2909A7A0"/>
    <w:rsid w:val="292E15B2"/>
    <w:rsid w:val="292ECF72"/>
    <w:rsid w:val="2955C1C4"/>
    <w:rsid w:val="29B34A57"/>
    <w:rsid w:val="29B7471B"/>
    <w:rsid w:val="29DA8466"/>
    <w:rsid w:val="29EC50CC"/>
    <w:rsid w:val="2A39A318"/>
    <w:rsid w:val="2A830586"/>
    <w:rsid w:val="2A95A6E2"/>
    <w:rsid w:val="2AD30CFD"/>
    <w:rsid w:val="2AFFC220"/>
    <w:rsid w:val="2B6D8AAB"/>
    <w:rsid w:val="2C0C369D"/>
    <w:rsid w:val="2C266211"/>
    <w:rsid w:val="2C2E451D"/>
    <w:rsid w:val="2C58318E"/>
    <w:rsid w:val="2C5B05AF"/>
    <w:rsid w:val="2C7B34E3"/>
    <w:rsid w:val="2CDC4F4D"/>
    <w:rsid w:val="2D42C050"/>
    <w:rsid w:val="2D75FC7F"/>
    <w:rsid w:val="2D9434DE"/>
    <w:rsid w:val="2DC711AB"/>
    <w:rsid w:val="2E17DED9"/>
    <w:rsid w:val="2E9F67D8"/>
    <w:rsid w:val="2ECD9A68"/>
    <w:rsid w:val="2F1F9F61"/>
    <w:rsid w:val="2F2E1092"/>
    <w:rsid w:val="2F68F825"/>
    <w:rsid w:val="2F7DD17F"/>
    <w:rsid w:val="2F994CC8"/>
    <w:rsid w:val="2FA8C0A2"/>
    <w:rsid w:val="2FB9FC89"/>
    <w:rsid w:val="2FF27CF0"/>
    <w:rsid w:val="306B5CE0"/>
    <w:rsid w:val="30AA456D"/>
    <w:rsid w:val="30CD2C05"/>
    <w:rsid w:val="30ED1EA2"/>
    <w:rsid w:val="310104D3"/>
    <w:rsid w:val="31249A08"/>
    <w:rsid w:val="31338396"/>
    <w:rsid w:val="31DE7BC0"/>
    <w:rsid w:val="321D488C"/>
    <w:rsid w:val="32273F12"/>
    <w:rsid w:val="324FA424"/>
    <w:rsid w:val="32511246"/>
    <w:rsid w:val="3257CF54"/>
    <w:rsid w:val="32B384D1"/>
    <w:rsid w:val="32C23227"/>
    <w:rsid w:val="32D1BA9E"/>
    <w:rsid w:val="32F3BE8C"/>
    <w:rsid w:val="33008645"/>
    <w:rsid w:val="3339D069"/>
    <w:rsid w:val="337BADDC"/>
    <w:rsid w:val="3399B8B6"/>
    <w:rsid w:val="33A69301"/>
    <w:rsid w:val="33ABE086"/>
    <w:rsid w:val="342DC85C"/>
    <w:rsid w:val="342EF500"/>
    <w:rsid w:val="3507978C"/>
    <w:rsid w:val="35410964"/>
    <w:rsid w:val="355761FD"/>
    <w:rsid w:val="355C5332"/>
    <w:rsid w:val="355F503B"/>
    <w:rsid w:val="3560F19F"/>
    <w:rsid w:val="356DDD63"/>
    <w:rsid w:val="35AB8220"/>
    <w:rsid w:val="3609B7EB"/>
    <w:rsid w:val="36CD1268"/>
    <w:rsid w:val="374A5673"/>
    <w:rsid w:val="3777122E"/>
    <w:rsid w:val="37D601C2"/>
    <w:rsid w:val="37DAA01F"/>
    <w:rsid w:val="3804C0CB"/>
    <w:rsid w:val="3843B5B3"/>
    <w:rsid w:val="3844C3D6"/>
    <w:rsid w:val="385DA869"/>
    <w:rsid w:val="38B7EB5A"/>
    <w:rsid w:val="3A0E675F"/>
    <w:rsid w:val="3A1823C2"/>
    <w:rsid w:val="3A188152"/>
    <w:rsid w:val="3A4FDDE5"/>
    <w:rsid w:val="3A8A9813"/>
    <w:rsid w:val="3AD8EAEC"/>
    <w:rsid w:val="3B578463"/>
    <w:rsid w:val="3B8123B8"/>
    <w:rsid w:val="3BA0546E"/>
    <w:rsid w:val="3BBC631D"/>
    <w:rsid w:val="3BE8637B"/>
    <w:rsid w:val="3C77AE83"/>
    <w:rsid w:val="3CCDF6A5"/>
    <w:rsid w:val="3CD24773"/>
    <w:rsid w:val="3CFB7E2A"/>
    <w:rsid w:val="3D089E84"/>
    <w:rsid w:val="3D3B1752"/>
    <w:rsid w:val="3D3CFBE6"/>
    <w:rsid w:val="3D4C8EDE"/>
    <w:rsid w:val="3DE81BF8"/>
    <w:rsid w:val="3E0868F4"/>
    <w:rsid w:val="3E5EF734"/>
    <w:rsid w:val="3E776076"/>
    <w:rsid w:val="3EA191B2"/>
    <w:rsid w:val="3F7B6840"/>
    <w:rsid w:val="3F8549F9"/>
    <w:rsid w:val="400540D8"/>
    <w:rsid w:val="40832498"/>
    <w:rsid w:val="40B0643A"/>
    <w:rsid w:val="40B74895"/>
    <w:rsid w:val="40D3F605"/>
    <w:rsid w:val="4115F406"/>
    <w:rsid w:val="4143AC45"/>
    <w:rsid w:val="41E0B315"/>
    <w:rsid w:val="41E64E32"/>
    <w:rsid w:val="424351C5"/>
    <w:rsid w:val="4257B1A5"/>
    <w:rsid w:val="42A36797"/>
    <w:rsid w:val="42F1CAC8"/>
    <w:rsid w:val="432EEC21"/>
    <w:rsid w:val="434ACC41"/>
    <w:rsid w:val="43BD1605"/>
    <w:rsid w:val="440E39EC"/>
    <w:rsid w:val="445A62B3"/>
    <w:rsid w:val="446BED5B"/>
    <w:rsid w:val="453E93E5"/>
    <w:rsid w:val="45CE7931"/>
    <w:rsid w:val="45D73642"/>
    <w:rsid w:val="45E445E1"/>
    <w:rsid w:val="45E73D38"/>
    <w:rsid w:val="4615CB03"/>
    <w:rsid w:val="461774AD"/>
    <w:rsid w:val="462415E1"/>
    <w:rsid w:val="46442D08"/>
    <w:rsid w:val="4649DF03"/>
    <w:rsid w:val="46638E96"/>
    <w:rsid w:val="46673C39"/>
    <w:rsid w:val="4677C58E"/>
    <w:rsid w:val="46AFA740"/>
    <w:rsid w:val="4724BA34"/>
    <w:rsid w:val="47760A5A"/>
    <w:rsid w:val="47FAD657"/>
    <w:rsid w:val="4834F588"/>
    <w:rsid w:val="483D67BE"/>
    <w:rsid w:val="4849335A"/>
    <w:rsid w:val="4885C1CC"/>
    <w:rsid w:val="488A262B"/>
    <w:rsid w:val="4893E5B1"/>
    <w:rsid w:val="48B6C8A9"/>
    <w:rsid w:val="48C76E5A"/>
    <w:rsid w:val="48EDD7A8"/>
    <w:rsid w:val="48F0ADEA"/>
    <w:rsid w:val="490CBBCC"/>
    <w:rsid w:val="491CF47F"/>
    <w:rsid w:val="49282EBC"/>
    <w:rsid w:val="493DCF66"/>
    <w:rsid w:val="49721855"/>
    <w:rsid w:val="49E1D647"/>
    <w:rsid w:val="49E7EBB4"/>
    <w:rsid w:val="4A23160F"/>
    <w:rsid w:val="4A864443"/>
    <w:rsid w:val="4A9340CD"/>
    <w:rsid w:val="4A9BED1D"/>
    <w:rsid w:val="4B084D6C"/>
    <w:rsid w:val="4B42EEBF"/>
    <w:rsid w:val="4B4381F0"/>
    <w:rsid w:val="4B5DC1EA"/>
    <w:rsid w:val="4B7CDC77"/>
    <w:rsid w:val="4BDDF43F"/>
    <w:rsid w:val="4BE7B014"/>
    <w:rsid w:val="4C62732E"/>
    <w:rsid w:val="4C66B979"/>
    <w:rsid w:val="4CD745F6"/>
    <w:rsid w:val="4D0C88DC"/>
    <w:rsid w:val="4D56FC71"/>
    <w:rsid w:val="4D8DCB7B"/>
    <w:rsid w:val="4DBF68AC"/>
    <w:rsid w:val="4DE0548E"/>
    <w:rsid w:val="4DFCD1B6"/>
    <w:rsid w:val="4E72AD7E"/>
    <w:rsid w:val="4EA86BEB"/>
    <w:rsid w:val="4EC2F96B"/>
    <w:rsid w:val="4ECA912C"/>
    <w:rsid w:val="4EEFE831"/>
    <w:rsid w:val="4EF57F49"/>
    <w:rsid w:val="4F949CE4"/>
    <w:rsid w:val="4FA35A3C"/>
    <w:rsid w:val="4FC182E2"/>
    <w:rsid w:val="4FCA8EB0"/>
    <w:rsid w:val="4FE8FCBB"/>
    <w:rsid w:val="500B1DAB"/>
    <w:rsid w:val="50469C85"/>
    <w:rsid w:val="504E58DB"/>
    <w:rsid w:val="509CB18D"/>
    <w:rsid w:val="50A7F12A"/>
    <w:rsid w:val="50B6A059"/>
    <w:rsid w:val="50CBF179"/>
    <w:rsid w:val="5108B45D"/>
    <w:rsid w:val="5123164F"/>
    <w:rsid w:val="514D1A14"/>
    <w:rsid w:val="51B03137"/>
    <w:rsid w:val="51E19EE6"/>
    <w:rsid w:val="529FC1C9"/>
    <w:rsid w:val="52E3D1F7"/>
    <w:rsid w:val="52ED6395"/>
    <w:rsid w:val="53263D9E"/>
    <w:rsid w:val="53B05380"/>
    <w:rsid w:val="53C099AA"/>
    <w:rsid w:val="53D2CB6C"/>
    <w:rsid w:val="53D6D789"/>
    <w:rsid w:val="53E1E3C0"/>
    <w:rsid w:val="53E6153F"/>
    <w:rsid w:val="54077326"/>
    <w:rsid w:val="540F6FA4"/>
    <w:rsid w:val="541628F5"/>
    <w:rsid w:val="5482600C"/>
    <w:rsid w:val="5485BC6C"/>
    <w:rsid w:val="54DDB013"/>
    <w:rsid w:val="54EBFA3B"/>
    <w:rsid w:val="55A0E2A1"/>
    <w:rsid w:val="55F86641"/>
    <w:rsid w:val="56964BA4"/>
    <w:rsid w:val="56FDC4ED"/>
    <w:rsid w:val="57080502"/>
    <w:rsid w:val="5723CABD"/>
    <w:rsid w:val="57E8D7F5"/>
    <w:rsid w:val="57FDB033"/>
    <w:rsid w:val="57FE91CA"/>
    <w:rsid w:val="580421C7"/>
    <w:rsid w:val="58083277"/>
    <w:rsid w:val="5894475E"/>
    <w:rsid w:val="58A0C434"/>
    <w:rsid w:val="58B6342B"/>
    <w:rsid w:val="58D8BE06"/>
    <w:rsid w:val="58DD89A1"/>
    <w:rsid w:val="58E5D42F"/>
    <w:rsid w:val="58F476A6"/>
    <w:rsid w:val="5909A08F"/>
    <w:rsid w:val="592E8101"/>
    <w:rsid w:val="59450EA3"/>
    <w:rsid w:val="59D752DB"/>
    <w:rsid w:val="59DB5B0E"/>
    <w:rsid w:val="5A1ECA1C"/>
    <w:rsid w:val="5A558879"/>
    <w:rsid w:val="5AA17F65"/>
    <w:rsid w:val="5AA186AD"/>
    <w:rsid w:val="5AC14DF2"/>
    <w:rsid w:val="5B217FC8"/>
    <w:rsid w:val="5B908F2F"/>
    <w:rsid w:val="5BC51033"/>
    <w:rsid w:val="5BD9B657"/>
    <w:rsid w:val="5BECAA41"/>
    <w:rsid w:val="5BFD3973"/>
    <w:rsid w:val="5C302C59"/>
    <w:rsid w:val="5C924D5F"/>
    <w:rsid w:val="5CC392A2"/>
    <w:rsid w:val="5CF34E37"/>
    <w:rsid w:val="5D1BB382"/>
    <w:rsid w:val="5E0B69A1"/>
    <w:rsid w:val="5EC7C335"/>
    <w:rsid w:val="5EE04647"/>
    <w:rsid w:val="5F39DAEE"/>
    <w:rsid w:val="5F8FFF36"/>
    <w:rsid w:val="5F9E6F07"/>
    <w:rsid w:val="5FE0D780"/>
    <w:rsid w:val="5FE1728D"/>
    <w:rsid w:val="5FFC0BD6"/>
    <w:rsid w:val="600258FE"/>
    <w:rsid w:val="6030091F"/>
    <w:rsid w:val="604EE1D6"/>
    <w:rsid w:val="60526CB9"/>
    <w:rsid w:val="606BACB5"/>
    <w:rsid w:val="60824FBB"/>
    <w:rsid w:val="60879BFC"/>
    <w:rsid w:val="60C65F3A"/>
    <w:rsid w:val="60E021F5"/>
    <w:rsid w:val="6125FDCA"/>
    <w:rsid w:val="6126836F"/>
    <w:rsid w:val="612841C9"/>
    <w:rsid w:val="616BAE5B"/>
    <w:rsid w:val="61810955"/>
    <w:rsid w:val="6184DFE4"/>
    <w:rsid w:val="6196B504"/>
    <w:rsid w:val="61A97459"/>
    <w:rsid w:val="61AD8FAB"/>
    <w:rsid w:val="61C7E373"/>
    <w:rsid w:val="62555458"/>
    <w:rsid w:val="62B79F91"/>
    <w:rsid w:val="62DE04E8"/>
    <w:rsid w:val="630D9231"/>
    <w:rsid w:val="63105DA6"/>
    <w:rsid w:val="6373DE98"/>
    <w:rsid w:val="64190B69"/>
    <w:rsid w:val="64296F39"/>
    <w:rsid w:val="6462E195"/>
    <w:rsid w:val="646F7C2D"/>
    <w:rsid w:val="6498EEEE"/>
    <w:rsid w:val="64D031C9"/>
    <w:rsid w:val="652E7E13"/>
    <w:rsid w:val="654658B8"/>
    <w:rsid w:val="65958BB7"/>
    <w:rsid w:val="65BCD1B4"/>
    <w:rsid w:val="65D4BE77"/>
    <w:rsid w:val="65D53A1B"/>
    <w:rsid w:val="668E6215"/>
    <w:rsid w:val="66B254B8"/>
    <w:rsid w:val="66BCF7D6"/>
    <w:rsid w:val="673BCF2B"/>
    <w:rsid w:val="6788B258"/>
    <w:rsid w:val="67B35705"/>
    <w:rsid w:val="67B6864E"/>
    <w:rsid w:val="67D5E08A"/>
    <w:rsid w:val="6815F8EB"/>
    <w:rsid w:val="6852DB6E"/>
    <w:rsid w:val="68954D87"/>
    <w:rsid w:val="68D1F2B0"/>
    <w:rsid w:val="693C2870"/>
    <w:rsid w:val="6A0D47BC"/>
    <w:rsid w:val="6A3847CC"/>
    <w:rsid w:val="6A60D8D0"/>
    <w:rsid w:val="6A6ECD4A"/>
    <w:rsid w:val="6AB7D0C8"/>
    <w:rsid w:val="6B2C037E"/>
    <w:rsid w:val="6B338942"/>
    <w:rsid w:val="6B353246"/>
    <w:rsid w:val="6B46A561"/>
    <w:rsid w:val="6B4A6E53"/>
    <w:rsid w:val="6B931408"/>
    <w:rsid w:val="6B959F20"/>
    <w:rsid w:val="6BA35C26"/>
    <w:rsid w:val="6C181ED0"/>
    <w:rsid w:val="6C2DA948"/>
    <w:rsid w:val="6C2F5B4D"/>
    <w:rsid w:val="6C3A0C13"/>
    <w:rsid w:val="6C6DB2CF"/>
    <w:rsid w:val="6CCB2C75"/>
    <w:rsid w:val="6CE12150"/>
    <w:rsid w:val="6D38E43E"/>
    <w:rsid w:val="6D42287D"/>
    <w:rsid w:val="6D54D559"/>
    <w:rsid w:val="6D55F3AC"/>
    <w:rsid w:val="6D5BC608"/>
    <w:rsid w:val="6D9E76DA"/>
    <w:rsid w:val="6E1E2AED"/>
    <w:rsid w:val="6E24E2CA"/>
    <w:rsid w:val="6E944E21"/>
    <w:rsid w:val="6ED0BDE4"/>
    <w:rsid w:val="6EFBCCEB"/>
    <w:rsid w:val="6F03C90B"/>
    <w:rsid w:val="6F351493"/>
    <w:rsid w:val="6F515E6E"/>
    <w:rsid w:val="6FAA4066"/>
    <w:rsid w:val="6FC03794"/>
    <w:rsid w:val="6FD28400"/>
    <w:rsid w:val="70708A65"/>
    <w:rsid w:val="70D5CCC9"/>
    <w:rsid w:val="71106DD3"/>
    <w:rsid w:val="712BFE25"/>
    <w:rsid w:val="7139745C"/>
    <w:rsid w:val="714332ED"/>
    <w:rsid w:val="7162DF3B"/>
    <w:rsid w:val="719F34B1"/>
    <w:rsid w:val="71F06CBA"/>
    <w:rsid w:val="720C46A9"/>
    <w:rsid w:val="72D711F4"/>
    <w:rsid w:val="72DC1362"/>
    <w:rsid w:val="72E28EB1"/>
    <w:rsid w:val="73132494"/>
    <w:rsid w:val="732F0657"/>
    <w:rsid w:val="734DF4EA"/>
    <w:rsid w:val="73BFA9E6"/>
    <w:rsid w:val="745C65CF"/>
    <w:rsid w:val="751BC18D"/>
    <w:rsid w:val="7569E6F1"/>
    <w:rsid w:val="758283F6"/>
    <w:rsid w:val="759C47A0"/>
    <w:rsid w:val="76A0AD71"/>
    <w:rsid w:val="76A1230F"/>
    <w:rsid w:val="772FEBCE"/>
    <w:rsid w:val="77704C50"/>
    <w:rsid w:val="77843458"/>
    <w:rsid w:val="77B32BEE"/>
    <w:rsid w:val="77C04F9A"/>
    <w:rsid w:val="77E852BB"/>
    <w:rsid w:val="7804E22F"/>
    <w:rsid w:val="784B1D6C"/>
    <w:rsid w:val="7868A113"/>
    <w:rsid w:val="7871A5CD"/>
    <w:rsid w:val="788A2DDF"/>
    <w:rsid w:val="78FF587C"/>
    <w:rsid w:val="796F3585"/>
    <w:rsid w:val="798E25D2"/>
    <w:rsid w:val="79AD69D6"/>
    <w:rsid w:val="79B8E5F3"/>
    <w:rsid w:val="79EC303A"/>
    <w:rsid w:val="7A142908"/>
    <w:rsid w:val="7A1DDB41"/>
    <w:rsid w:val="7A81E442"/>
    <w:rsid w:val="7A854C8D"/>
    <w:rsid w:val="7AA0631C"/>
    <w:rsid w:val="7ACD41F3"/>
    <w:rsid w:val="7AD3BB70"/>
    <w:rsid w:val="7B47CDE8"/>
    <w:rsid w:val="7B4EEB7C"/>
    <w:rsid w:val="7B6E67CC"/>
    <w:rsid w:val="7B729C14"/>
    <w:rsid w:val="7B7A7DDF"/>
    <w:rsid w:val="7B93425A"/>
    <w:rsid w:val="7C5D7232"/>
    <w:rsid w:val="7C9AC4B7"/>
    <w:rsid w:val="7CB771CA"/>
    <w:rsid w:val="7CF45697"/>
    <w:rsid w:val="7D26D9FD"/>
    <w:rsid w:val="7D5B560A"/>
    <w:rsid w:val="7D9C84A3"/>
    <w:rsid w:val="7DC4AB60"/>
    <w:rsid w:val="7E404F93"/>
    <w:rsid w:val="7EA232B5"/>
    <w:rsid w:val="7F35A4DA"/>
    <w:rsid w:val="7F82969F"/>
    <w:rsid w:val="7FDEBB61"/>
    <w:rsid w:val="7FEB9A8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4"/>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4"/>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4"/>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semiHidden/>
    <w:unhideWhenUsed/>
    <w:qFormat/>
    <w:rsid w:val="00774E22"/>
    <w:pPr>
      <w:keepNext/>
      <w:keepLines/>
      <w:numPr>
        <w:ilvl w:val="3"/>
        <w:numId w:val="4"/>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4"/>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4"/>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2"/>
      </w:numPr>
    </w:pPr>
  </w:style>
  <w:style w:type="paragraph" w:customStyle="1" w:styleId="Ploha2">
    <w:name w:val="Příloha 2"/>
    <w:basedOn w:val="Nadpis2"/>
    <w:next w:val="Pokraovn"/>
    <w:rsid w:val="00774E22"/>
    <w:pPr>
      <w:numPr>
        <w:numId w:val="2"/>
      </w:numPr>
    </w:pPr>
  </w:style>
  <w:style w:type="paragraph" w:customStyle="1" w:styleId="Reference">
    <w:name w:val="Reference"/>
    <w:basedOn w:val="Normln"/>
    <w:rsid w:val="00774E22"/>
    <w:pPr>
      <w:numPr>
        <w:numId w:val="3"/>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5"/>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basedOn w:val="Normln"/>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rFonts w:ascii="Times New Roman" w:eastAsia="Times New Roman" w:hAnsi="Times New Roman" w:cs="Times New Roman"/>
      <w:color w:val="000000"/>
      <w:sz w:val="24"/>
      <w:szCs w:val="20"/>
      <w:lang w:eastAsia="cs-CZ"/>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basedOn w:val="Normln"/>
    <w:uiPriority w:val="99"/>
    <w:semiHidden/>
    <w:unhideWhenUsed/>
    <w:rsid w:val="000510E6"/>
    <w:pPr>
      <w:spacing w:before="100" w:beforeAutospacing="1" w:after="100" w:afterAutospacing="1" w:line="240" w:lineRule="auto"/>
      <w:jc w:val="left"/>
    </w:pPr>
    <w:rPr>
      <w:color w:val="auto"/>
      <w:szCs w:val="24"/>
    </w:rPr>
  </w:style>
  <w:style w:type="paragraph" w:styleId="FormtovanvHTML">
    <w:name w:val="HTML Preformatted"/>
    <w:basedOn w:val="Normln"/>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basedOn w:val="Normln"/>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basedOn w:val="Normln"/>
    <w:qFormat/>
    <w:rsid w:val="000B22B8"/>
    <w:pPr>
      <w:jc w:val="center"/>
    </w:pPr>
    <w:rPr>
      <w:rFonts w:ascii="Consolas" w:hAnsi="Consolas"/>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264460734">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13916377">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96304489">
      <w:bodyDiv w:val="1"/>
      <w:marLeft w:val="0"/>
      <w:marRight w:val="0"/>
      <w:marTop w:val="0"/>
      <w:marBottom w:val="0"/>
      <w:divBdr>
        <w:top w:val="none" w:sz="0" w:space="0" w:color="auto"/>
        <w:left w:val="none" w:sz="0" w:space="0" w:color="auto"/>
        <w:bottom w:val="none" w:sz="0" w:space="0" w:color="auto"/>
        <w:right w:val="none" w:sz="0" w:space="0" w:color="auto"/>
      </w:divBdr>
      <w:divsChild>
        <w:div w:id="492382229">
          <w:marLeft w:val="0"/>
          <w:marRight w:val="0"/>
          <w:marTop w:val="0"/>
          <w:marBottom w:val="0"/>
          <w:divBdr>
            <w:top w:val="none" w:sz="0" w:space="0" w:color="auto"/>
            <w:left w:val="none" w:sz="0" w:space="0" w:color="auto"/>
            <w:bottom w:val="none" w:sz="0" w:space="0" w:color="auto"/>
            <w:right w:val="none" w:sz="0" w:space="0" w:color="auto"/>
          </w:divBdr>
          <w:divsChild>
            <w:div w:id="1743018313">
              <w:marLeft w:val="0"/>
              <w:marRight w:val="0"/>
              <w:marTop w:val="0"/>
              <w:marBottom w:val="0"/>
              <w:divBdr>
                <w:top w:val="none" w:sz="0" w:space="0" w:color="auto"/>
                <w:left w:val="none" w:sz="0" w:space="0" w:color="auto"/>
                <w:bottom w:val="none" w:sz="0" w:space="0" w:color="auto"/>
                <w:right w:val="none" w:sz="0" w:space="0" w:color="auto"/>
              </w:divBdr>
            </w:div>
            <w:div w:id="1564676734">
              <w:marLeft w:val="0"/>
              <w:marRight w:val="0"/>
              <w:marTop w:val="0"/>
              <w:marBottom w:val="0"/>
              <w:divBdr>
                <w:top w:val="none" w:sz="0" w:space="0" w:color="auto"/>
                <w:left w:val="none" w:sz="0" w:space="0" w:color="auto"/>
                <w:bottom w:val="none" w:sz="0" w:space="0" w:color="auto"/>
                <w:right w:val="none" w:sz="0" w:space="0" w:color="auto"/>
              </w:divBdr>
            </w:div>
            <w:div w:id="54401371">
              <w:marLeft w:val="0"/>
              <w:marRight w:val="0"/>
              <w:marTop w:val="0"/>
              <w:marBottom w:val="0"/>
              <w:divBdr>
                <w:top w:val="none" w:sz="0" w:space="0" w:color="auto"/>
                <w:left w:val="none" w:sz="0" w:space="0" w:color="auto"/>
                <w:bottom w:val="none" w:sz="0" w:space="0" w:color="auto"/>
                <w:right w:val="none" w:sz="0" w:space="0" w:color="auto"/>
              </w:divBdr>
            </w:div>
            <w:div w:id="1269239388">
              <w:marLeft w:val="0"/>
              <w:marRight w:val="0"/>
              <w:marTop w:val="0"/>
              <w:marBottom w:val="0"/>
              <w:divBdr>
                <w:top w:val="none" w:sz="0" w:space="0" w:color="auto"/>
                <w:left w:val="none" w:sz="0" w:space="0" w:color="auto"/>
                <w:bottom w:val="none" w:sz="0" w:space="0" w:color="auto"/>
                <w:right w:val="none" w:sz="0" w:space="0" w:color="auto"/>
              </w:divBdr>
            </w:div>
            <w:div w:id="2102529858">
              <w:marLeft w:val="0"/>
              <w:marRight w:val="0"/>
              <w:marTop w:val="0"/>
              <w:marBottom w:val="0"/>
              <w:divBdr>
                <w:top w:val="none" w:sz="0" w:space="0" w:color="auto"/>
                <w:left w:val="none" w:sz="0" w:space="0" w:color="auto"/>
                <w:bottom w:val="none" w:sz="0" w:space="0" w:color="auto"/>
                <w:right w:val="none" w:sz="0" w:space="0" w:color="auto"/>
              </w:divBdr>
            </w:div>
            <w:div w:id="17804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649631056">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1981574025">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14153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9.bin"/><Relationship Id="rId21" Type="http://schemas.openxmlformats.org/officeDocument/2006/relationships/image" Target="media/image10.png"/><Relationship Id="rId42" Type="http://schemas.openxmlformats.org/officeDocument/2006/relationships/oleObject" Target="embeddings/oleObject2.bin"/><Relationship Id="rId63" Type="http://schemas.openxmlformats.org/officeDocument/2006/relationships/image" Target="media/image47.jpg"/><Relationship Id="rId84" Type="http://schemas.openxmlformats.org/officeDocument/2006/relationships/image" Target="media/image67.jpg"/><Relationship Id="rId138" Type="http://schemas.openxmlformats.org/officeDocument/2006/relationships/hyperlink" Target="https://kissflow.com/application-development/rad/rapid-application-development" TargetMode="External"/><Relationship Id="rId159" Type="http://schemas.openxmlformats.org/officeDocument/2006/relationships/hyperlink" Target="https://msrc.microsoft.com/update-guide/en-US/advisory/CVE-2017-0144" TargetMode="External"/><Relationship Id="rId170" Type="http://schemas.openxmlformats.org/officeDocument/2006/relationships/hyperlink" Target="https://www.geeksforgeeks.org/nlp/understanding-semantic-analysis-nlp" TargetMode="External"/><Relationship Id="rId107" Type="http://schemas.openxmlformats.org/officeDocument/2006/relationships/image" Target="media/image88.emf"/><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image" Target="media/image100.emf"/><Relationship Id="rId149" Type="http://schemas.openxmlformats.org/officeDocument/2006/relationships/hyperlink" Target="https://www.ibm.com/think/topics/sbom" TargetMode="External"/><Relationship Id="rId5" Type="http://schemas.openxmlformats.org/officeDocument/2006/relationships/webSettings" Target="webSettings.xml"/><Relationship Id="rId95" Type="http://schemas.openxmlformats.org/officeDocument/2006/relationships/image" Target="media/image78.jpg"/><Relationship Id="rId160" Type="http://schemas.openxmlformats.org/officeDocument/2006/relationships/hyperlink" Target="https://www.bugcrowd.com/glossary/common-weakness-enumeration-cwe" TargetMode="External"/><Relationship Id="rId181" Type="http://schemas.openxmlformats.org/officeDocument/2006/relationships/header" Target="header3.xml"/><Relationship Id="rId22" Type="http://schemas.openxmlformats.org/officeDocument/2006/relationships/image" Target="media/image11.png"/><Relationship Id="rId43" Type="http://schemas.openxmlformats.org/officeDocument/2006/relationships/image" Target="media/image27.jpeg"/><Relationship Id="rId64" Type="http://schemas.openxmlformats.org/officeDocument/2006/relationships/image" Target="media/image48.jpg"/><Relationship Id="rId118" Type="http://schemas.openxmlformats.org/officeDocument/2006/relationships/image" Target="media/image95.emf"/><Relationship Id="rId139" Type="http://schemas.openxmlformats.org/officeDocument/2006/relationships/hyperlink" Target="https://www.atlassian.com/git/tutorials/what-is-version-control" TargetMode="External"/><Relationship Id="rId85" Type="http://schemas.openxmlformats.org/officeDocument/2006/relationships/image" Target="media/image68.jpg"/><Relationship Id="rId150" Type="http://schemas.openxmlformats.org/officeDocument/2006/relationships/hyperlink" Target="https://www.keyfactor.com/blog/introducing-the-cryptographic-bill-of-materials-cbom-a-foundation-for-modern-cryptographic-management" TargetMode="External"/><Relationship Id="rId171" Type="http://schemas.openxmlformats.org/officeDocument/2006/relationships/hyperlink" Target="https://docs.gitlab.com/user/application_security/sast" TargetMode="Externa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oleObject" Target="embeddings/oleObject6.bin"/><Relationship Id="rId129" Type="http://schemas.openxmlformats.org/officeDocument/2006/relationships/oleObject" Target="embeddings/oleObject15.bin"/><Relationship Id="rId54" Type="http://schemas.openxmlformats.org/officeDocument/2006/relationships/image" Target="media/image38.jpg"/><Relationship Id="rId75" Type="http://schemas.openxmlformats.org/officeDocument/2006/relationships/image" Target="media/image59.jpg"/><Relationship Id="rId96" Type="http://schemas.openxmlformats.org/officeDocument/2006/relationships/image" Target="media/image79.jpg"/><Relationship Id="rId140" Type="http://schemas.openxmlformats.org/officeDocument/2006/relationships/hyperlink" Target="https://www.atlassian.com/git/tutorials/what-is-git" TargetMode="External"/><Relationship Id="rId161" Type="http://schemas.openxmlformats.org/officeDocument/2006/relationships/hyperlink" Target="https://cwe.mitre.org/data/definitions/79.html" TargetMode="External"/><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oleObject" Target="embeddings/oleObject10.bin"/><Relationship Id="rId44" Type="http://schemas.openxmlformats.org/officeDocument/2006/relationships/image" Target="media/image28.jpg"/><Relationship Id="rId65" Type="http://schemas.openxmlformats.org/officeDocument/2006/relationships/image" Target="media/image49.jpg"/><Relationship Id="rId86" Type="http://schemas.openxmlformats.org/officeDocument/2006/relationships/image" Target="media/image69.jpg"/><Relationship Id="rId130" Type="http://schemas.openxmlformats.org/officeDocument/2006/relationships/hyperlink" Target="https://www.ibm.com/think/topics/sdlc" TargetMode="External"/><Relationship Id="rId151" Type="http://schemas.openxmlformats.org/officeDocument/2006/relationships/hyperlink" Target="https://www.geeksforgeeks.org/ethical-hacking/what-is-secure-software-development-life-cycle-ssdlc" TargetMode="External"/><Relationship Id="rId172" Type="http://schemas.openxmlformats.org/officeDocument/2006/relationships/hyperlink" Target="https://docs.github.com/en/code-security/code-scanning/introduction-to-code-scanning/about-code-scanning-with-codeq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image" Target="media/image89.jpg"/><Relationship Id="rId34" Type="http://schemas.openxmlformats.org/officeDocument/2006/relationships/image" Target="media/image20.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80.jpg"/><Relationship Id="rId104" Type="http://schemas.openxmlformats.org/officeDocument/2006/relationships/image" Target="media/image86.png"/><Relationship Id="rId120" Type="http://schemas.openxmlformats.org/officeDocument/2006/relationships/image" Target="media/image96.emf"/><Relationship Id="rId125" Type="http://schemas.openxmlformats.org/officeDocument/2006/relationships/oleObject" Target="embeddings/oleObject13.bin"/><Relationship Id="rId141" Type="http://schemas.openxmlformats.org/officeDocument/2006/relationships/hyperlink" Target="https://www.itnetwork.cz/programovani/git/git-tutorial-historie-a-principy" TargetMode="External"/><Relationship Id="rId146" Type="http://schemas.openxmlformats.org/officeDocument/2006/relationships/hyperlink" Target="https://snyk.io/articles/secure-sdlc" TargetMode="External"/><Relationship Id="rId167" Type="http://schemas.openxmlformats.org/officeDocument/2006/relationships/hyperlink" Target="https://www.jit.io/resources/appsec-tools/static-application-security-testing-sast-what-you-need-to-know"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5.jpg"/><Relationship Id="rId162" Type="http://schemas.openxmlformats.org/officeDocument/2006/relationships/hyperlink" Target="https://owasp.org/www-community/attacks/xss"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jp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0.jpg"/><Relationship Id="rId110" Type="http://schemas.openxmlformats.org/officeDocument/2006/relationships/image" Target="media/image90.jpg"/><Relationship Id="rId115" Type="http://schemas.openxmlformats.org/officeDocument/2006/relationships/oleObject" Target="embeddings/oleObject8.bin"/><Relationship Id="rId131" Type="http://schemas.openxmlformats.org/officeDocument/2006/relationships/hyperlink" Target="https://www.tutorialspoint.com/sdlc/sdlc_waterfall_model.htm" TargetMode="External"/><Relationship Id="rId136" Type="http://schemas.openxmlformats.org/officeDocument/2006/relationships/hyperlink" Target="https://www.techtarget.com/searchsoftwarequality/definition/spiral-model" TargetMode="External"/><Relationship Id="rId157" Type="http://schemas.openxmlformats.org/officeDocument/2006/relationships/hyperlink" Target="https://www.whatsapp.com/security/advisories/2025" TargetMode="External"/><Relationship Id="rId178"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61" Type="http://schemas.openxmlformats.org/officeDocument/2006/relationships/image" Target="media/image45.jpg"/><Relationship Id="rId82" Type="http://schemas.openxmlformats.org/officeDocument/2006/relationships/image" Target="media/image65.jpg"/><Relationship Id="rId152" Type="http://schemas.openxmlformats.org/officeDocument/2006/relationships/hyperlink" Target="https://www.flexera.com/resources/glossary/software-vulnerability" TargetMode="External"/><Relationship Id="rId173" Type="http://schemas.openxmlformats.org/officeDocument/2006/relationships/hyperlink" Target="https://codeql.github.com/"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3.emf"/><Relationship Id="rId105" Type="http://schemas.openxmlformats.org/officeDocument/2006/relationships/image" Target="media/image87.emf"/><Relationship Id="rId126" Type="http://schemas.openxmlformats.org/officeDocument/2006/relationships/image" Target="media/image99.emf"/><Relationship Id="rId147" Type="http://schemas.openxmlformats.org/officeDocument/2006/relationships/hyperlink" Target="https://owasp.org/www-community/Threat_Modeling" TargetMode="External"/><Relationship Id="rId168" Type="http://schemas.openxmlformats.org/officeDocument/2006/relationships/hyperlink" Target="https://www.geeksforgeeks.org/compiler-design/introduction-of-lexical-analysis" TargetMode="External"/><Relationship Id="rId8" Type="http://schemas.openxmlformats.org/officeDocument/2006/relationships/image" Target="media/image1.emf"/><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oleObject" Target="embeddings/oleObject11.bin"/><Relationship Id="rId142" Type="http://schemas.openxmlformats.org/officeDocument/2006/relationships/hyperlink" Target="https://azure.microsoft.com/cs-cz/resources/cloud-computing-dictionary/what-is-devops" TargetMode="External"/><Relationship Id="rId163" Type="http://schemas.openxmlformats.org/officeDocument/2006/relationships/hyperlink" Target="https://www.balbix.com/insights/understanding-cvss-scores" TargetMode="External"/><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jpg"/><Relationship Id="rId67" Type="http://schemas.openxmlformats.org/officeDocument/2006/relationships/image" Target="media/image51.jpg"/><Relationship Id="rId116" Type="http://schemas.openxmlformats.org/officeDocument/2006/relationships/image" Target="media/image94.emf"/><Relationship Id="rId137" Type="http://schemas.openxmlformats.org/officeDocument/2006/relationships/hyperlink" Target="https://www.geeksforgeeks.org/software-engineering/overview-of-big-bang-model" TargetMode="External"/><Relationship Id="rId158" Type="http://schemas.openxmlformats.org/officeDocument/2006/relationships/hyperlink" Target="https://www.cloudflare.com/learning/security/ransomware/wannacry-ransomware" TargetMode="External"/><Relationship Id="rId20" Type="http://schemas.openxmlformats.org/officeDocument/2006/relationships/image" Target="media/image9.png"/><Relationship Id="rId41" Type="http://schemas.openxmlformats.org/officeDocument/2006/relationships/image" Target="media/image26.emf"/><Relationship Id="rId62" Type="http://schemas.openxmlformats.org/officeDocument/2006/relationships/image" Target="media/image46.jpe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image" Target="media/image91.jpg"/><Relationship Id="rId132" Type="http://schemas.openxmlformats.org/officeDocument/2006/relationships/hyperlink" Target="https://www.geeksforgeeks.org/software-engineering/software-engineering-sdlc-v-model" TargetMode="External"/><Relationship Id="rId153" Type="http://schemas.openxmlformats.org/officeDocument/2006/relationships/hyperlink" Target="https://www.redhat.com/en/topics/security/what-is-cve" TargetMode="External"/><Relationship Id="rId174" Type="http://schemas.openxmlformats.org/officeDocument/2006/relationships/hyperlink" Target="https://docs.github.com/en/code-security/codeql-cli/using-the-advanced-functionality-of-the-codeql-cli/csv-output?utm_source=chatgpt.com" TargetMode="External"/><Relationship Id="rId179" Type="http://schemas.openxmlformats.org/officeDocument/2006/relationships/hyperlink" Target="https://docs.sonarsource.com/sonarqube-server/10.6/user-guide/security-hotspots"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oleObject" Target="embeddings/oleObject5.bin"/><Relationship Id="rId127" Type="http://schemas.openxmlformats.org/officeDocument/2006/relationships/oleObject" Target="embeddings/oleObject14.bin"/><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emf"/><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oleObject" Target="embeddings/oleObject4.bin"/><Relationship Id="rId122" Type="http://schemas.openxmlformats.org/officeDocument/2006/relationships/image" Target="media/image97.emf"/><Relationship Id="rId143" Type="http://schemas.openxmlformats.org/officeDocument/2006/relationships/hyperlink" Target="https://www.redhat.com/en/topics/devops/what-is-ci-cd" TargetMode="External"/><Relationship Id="rId148" Type="http://schemas.openxmlformats.org/officeDocument/2006/relationships/hyperlink" Target="https://www.blackduck.com/glossary/what-is-software-composition-analysis.html" TargetMode="External"/><Relationship Id="rId164" Type="http://schemas.openxmlformats.org/officeDocument/2006/relationships/hyperlink" Target="https://www.blackduck.com/glossary/what-is-code-review.html" TargetMode="External"/><Relationship Id="rId169" Type="http://schemas.openxmlformats.org/officeDocument/2006/relationships/hyperlink" Target="https://www.tutorialspoint.com/natural_language_processing/natural_language_processing_syntactic_analysis.htm"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ithub.com/ZupIT/horusec" TargetMode="External"/><Relationship Id="rId26" Type="http://schemas.openxmlformats.org/officeDocument/2006/relationships/comments" Target="comments.xml"/><Relationship Id="rId47" Type="http://schemas.openxmlformats.org/officeDocument/2006/relationships/image" Target="media/image31.jpg"/><Relationship Id="rId68" Type="http://schemas.openxmlformats.org/officeDocument/2006/relationships/image" Target="media/image52.jpg"/><Relationship Id="rId89" Type="http://schemas.openxmlformats.org/officeDocument/2006/relationships/image" Target="media/image72.jpg"/><Relationship Id="rId112" Type="http://schemas.openxmlformats.org/officeDocument/2006/relationships/image" Target="media/image92.emf"/><Relationship Id="rId133" Type="http://schemas.openxmlformats.org/officeDocument/2006/relationships/hyperlink" Target="https://asana.com/resources/agile-methodology" TargetMode="External"/><Relationship Id="rId154" Type="http://schemas.openxmlformats.org/officeDocument/2006/relationships/hyperlink" Target="https://www.fortinet.com/resources/cyberglossary/cve" TargetMode="External"/><Relationship Id="rId175" Type="http://schemas.openxmlformats.org/officeDocument/2006/relationships/hyperlink" Target="https://docs.gitlab.com/user/application_security/sast" TargetMode="Externa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jpg"/><Relationship Id="rId79" Type="http://schemas.openxmlformats.org/officeDocument/2006/relationships/oleObject" Target="embeddings/oleObject3.bin"/><Relationship Id="rId102" Type="http://schemas.openxmlformats.org/officeDocument/2006/relationships/image" Target="media/image84.jpg"/><Relationship Id="rId123" Type="http://schemas.openxmlformats.org/officeDocument/2006/relationships/oleObject" Target="embeddings/oleObject12.bin"/><Relationship Id="rId144" Type="http://schemas.openxmlformats.org/officeDocument/2006/relationships/hyperlink" Target="https://www.securitycompass.com/blog/what-is-secure-development" TargetMode="External"/><Relationship Id="rId90" Type="http://schemas.openxmlformats.org/officeDocument/2006/relationships/image" Target="media/image73.jpg"/><Relationship Id="rId165" Type="http://schemas.openxmlformats.org/officeDocument/2006/relationships/hyperlink" Target="https://www.perforce.com/blog/sca/what-static-analysis" TargetMode="External"/><Relationship Id="rId186" Type="http://schemas.microsoft.com/office/2018/08/relationships/commentsExtensible" Target="commentsExtensible.xml"/><Relationship Id="rId27" Type="http://schemas.microsoft.com/office/2011/relationships/commentsExtended" Target="commentsExtended.xml"/><Relationship Id="rId48" Type="http://schemas.openxmlformats.org/officeDocument/2006/relationships/image" Target="media/image32.jpg"/><Relationship Id="rId69" Type="http://schemas.openxmlformats.org/officeDocument/2006/relationships/image" Target="media/image53.jpg"/><Relationship Id="rId113" Type="http://schemas.openxmlformats.org/officeDocument/2006/relationships/oleObject" Target="embeddings/oleObject7.bin"/><Relationship Id="rId134" Type="http://schemas.openxmlformats.org/officeDocument/2006/relationships/hyperlink" Target="https://www.productplan.com/glossary/lean-software-development" TargetMode="External"/><Relationship Id="rId80" Type="http://schemas.openxmlformats.org/officeDocument/2006/relationships/image" Target="media/image63.jpg"/><Relationship Id="rId155" Type="http://schemas.openxmlformats.org/officeDocument/2006/relationships/hyperlink" Target="https://www.ibm.com/think/topics/cve" TargetMode="External"/><Relationship Id="rId176" Type="http://schemas.openxmlformats.org/officeDocument/2006/relationships/hyperlink" Target="https://docs.gitlab.com/user/project/web_ide/?utm_source=chatgpt.com" TargetMode="External"/><Relationship Id="rId17" Type="http://schemas.openxmlformats.org/officeDocument/2006/relationships/image" Target="media/image6.png"/><Relationship Id="rId38" Type="http://schemas.openxmlformats.org/officeDocument/2006/relationships/image" Target="media/image24.emf"/><Relationship Id="rId59" Type="http://schemas.openxmlformats.org/officeDocument/2006/relationships/image" Target="media/image43.jpg"/><Relationship Id="rId103" Type="http://schemas.openxmlformats.org/officeDocument/2006/relationships/image" Target="media/image85.png"/><Relationship Id="rId124" Type="http://schemas.openxmlformats.org/officeDocument/2006/relationships/image" Target="media/image98.emf"/><Relationship Id="rId70" Type="http://schemas.openxmlformats.org/officeDocument/2006/relationships/image" Target="media/image54.jpg"/><Relationship Id="rId91" Type="http://schemas.openxmlformats.org/officeDocument/2006/relationships/image" Target="media/image74.jpg"/><Relationship Id="rId145" Type="http://schemas.openxmlformats.org/officeDocument/2006/relationships/hyperlink" Target="https://owasp.org/www-chapter-sofia/assets/presentations/202503%20-%20Secure%20Software%20Development:%20Overview%20and%20practical%20examples%20by%20Radostina%20Kondakova.pdf" TargetMode="External"/><Relationship Id="rId166" Type="http://schemas.openxmlformats.org/officeDocument/2006/relationships/hyperlink" Target="https://owasp.org/www-community/controls/Static_Code_Analysis" TargetMode="External"/><Relationship Id="rId187" Type="http://schemas.microsoft.com/office/2020/10/relationships/intelligence" Target="intelligence2.xml"/><Relationship Id="rId1" Type="http://schemas.openxmlformats.org/officeDocument/2006/relationships/customXml" Target="../customXml/item1.xml"/><Relationship Id="rId28" Type="http://schemas.microsoft.com/office/2016/09/relationships/commentsIds" Target="commentsIds.xml"/><Relationship Id="rId49" Type="http://schemas.openxmlformats.org/officeDocument/2006/relationships/image" Target="media/image33.jpg"/><Relationship Id="rId114" Type="http://schemas.openxmlformats.org/officeDocument/2006/relationships/image" Target="media/image93.emf"/><Relationship Id="rId60" Type="http://schemas.openxmlformats.org/officeDocument/2006/relationships/image" Target="media/image44.jpeg"/><Relationship Id="rId81" Type="http://schemas.openxmlformats.org/officeDocument/2006/relationships/image" Target="media/image64.jpg"/><Relationship Id="rId135" Type="http://schemas.openxmlformats.org/officeDocument/2006/relationships/hyperlink" Target="https://www.scaler.com/topics/software-engineering/iterative-model-in-software-engineering" TargetMode="External"/><Relationship Id="rId156" Type="http://schemas.openxmlformats.org/officeDocument/2006/relationships/hyperlink" Target="https://msrc.microsoft.com/update-guide/vulnerability/CVE-2023-23397?utm_source=chatgpt.com" TargetMode="External"/><Relationship Id="rId177" Type="http://schemas.openxmlformats.org/officeDocument/2006/relationships/hyperlink" Target="https://docs.sonarsource.com/sonarqube-cloud/digging-deeper/rules"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B3EB6E77-7004-48CD-87AF-50981CEC5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20992</Words>
  <Characters>123858</Characters>
  <Application>Microsoft Office Word</Application>
  <DocSecurity>0</DocSecurity>
  <Lines>1032</Lines>
  <Paragraphs>289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Havelková Simona</cp:lastModifiedBy>
  <cp:revision>2</cp:revision>
  <cp:lastPrinted>2026-01-13T14:07:00Z</cp:lastPrinted>
  <dcterms:created xsi:type="dcterms:W3CDTF">2026-02-05T08:33:00Z</dcterms:created>
  <dcterms:modified xsi:type="dcterms:W3CDTF">2026-02-05T08:33:00Z</dcterms:modified>
</cp:coreProperties>
</file>